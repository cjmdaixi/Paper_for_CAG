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30C2BE" w14:textId="77777777" w:rsidR="00CB25B5" w:rsidRPr="00B07ADC" w:rsidRDefault="004E00B0" w:rsidP="00CB25B5">
      <w:pPr>
        <w:adjustRightInd w:val="0"/>
        <w:snapToGrid w:val="0"/>
        <w:spacing w:line="360" w:lineRule="auto"/>
        <w:jc w:val="center"/>
        <w:rPr>
          <w:b/>
          <w:bCs/>
          <w:sz w:val="52"/>
          <w:szCs w:val="52"/>
        </w:rPr>
      </w:pPr>
      <w:r>
        <w:rPr>
          <w:b/>
          <w:bCs/>
          <w:sz w:val="52"/>
          <w:szCs w:val="52"/>
        </w:rPr>
        <w:t>Reply</w:t>
      </w:r>
      <w:r w:rsidR="00CB25B5" w:rsidRPr="00B07ADC">
        <w:rPr>
          <w:b/>
          <w:bCs/>
          <w:sz w:val="52"/>
          <w:szCs w:val="52"/>
        </w:rPr>
        <w:t xml:space="preserve"> Letter</w:t>
      </w:r>
    </w:p>
    <w:p w14:paraId="1FABAFF1" w14:textId="77777777" w:rsidR="00CB25B5" w:rsidRPr="00B07ADC" w:rsidRDefault="00CB25B5" w:rsidP="00CB25B5">
      <w:pPr>
        <w:adjustRightInd w:val="0"/>
        <w:snapToGrid w:val="0"/>
        <w:spacing w:line="360" w:lineRule="auto"/>
      </w:pPr>
    </w:p>
    <w:p w14:paraId="18897DE1" w14:textId="3D77BEE7" w:rsidR="00CB25B5" w:rsidRPr="00B745F5" w:rsidRDefault="00FA2F1E" w:rsidP="00CB25B5">
      <w:pPr>
        <w:pStyle w:val="Default"/>
        <w:snapToGrid w:val="0"/>
        <w:spacing w:line="360" w:lineRule="auto"/>
        <w:jc w:val="both"/>
      </w:pPr>
      <w:r>
        <w:t>Jan</w:t>
      </w:r>
      <w:r w:rsidR="00CB25B5" w:rsidRPr="00B745F5">
        <w:t xml:space="preserve">. </w:t>
      </w:r>
      <w:r>
        <w:t>31</w:t>
      </w:r>
      <w:r w:rsidR="00CB25B5" w:rsidRPr="00B745F5">
        <w:t xml:space="preserve">, </w:t>
      </w:r>
      <w:r>
        <w:t>2016</w:t>
      </w:r>
    </w:p>
    <w:p w14:paraId="6DAEE598" w14:textId="77777777" w:rsidR="00CB25B5" w:rsidRPr="00DD06E3" w:rsidRDefault="00CB25B5" w:rsidP="00CB25B5">
      <w:pPr>
        <w:pStyle w:val="Default"/>
        <w:snapToGrid w:val="0"/>
        <w:spacing w:line="360" w:lineRule="auto"/>
        <w:jc w:val="both"/>
      </w:pPr>
    </w:p>
    <w:p w14:paraId="69AAF5A6" w14:textId="77777777" w:rsidR="00CB25B5" w:rsidRPr="00DD06E3" w:rsidRDefault="00CB25B5" w:rsidP="00DD06E3">
      <w:pPr>
        <w:pStyle w:val="Default"/>
        <w:snapToGrid w:val="0"/>
        <w:spacing w:line="360" w:lineRule="auto"/>
        <w:jc w:val="both"/>
      </w:pPr>
      <w:r w:rsidRPr="00DD06E3">
        <w:t>Dear Editor:</w:t>
      </w:r>
    </w:p>
    <w:p w14:paraId="5E9EBDD7" w14:textId="615ED808" w:rsidR="00CB25B5" w:rsidRPr="00DD06E3" w:rsidRDefault="00CB25B5" w:rsidP="00DD06E3">
      <w:pPr>
        <w:spacing w:line="360" w:lineRule="auto"/>
        <w:rPr>
          <w:sz w:val="24"/>
          <w:szCs w:val="24"/>
        </w:rPr>
      </w:pPr>
      <w:r w:rsidRPr="00DD06E3">
        <w:rPr>
          <w:sz w:val="24"/>
          <w:szCs w:val="24"/>
        </w:rPr>
        <w:t xml:space="preserve">Thank you for your letter dated </w:t>
      </w:r>
      <w:r w:rsidR="00D31951">
        <w:rPr>
          <w:sz w:val="24"/>
          <w:szCs w:val="24"/>
        </w:rPr>
        <w:t>Jan</w:t>
      </w:r>
      <w:r w:rsidRPr="00DD06E3">
        <w:rPr>
          <w:sz w:val="24"/>
          <w:szCs w:val="24"/>
        </w:rPr>
        <w:t xml:space="preserve">. </w:t>
      </w:r>
      <w:r w:rsidRPr="00DD06E3">
        <w:rPr>
          <w:rFonts w:hint="eastAsia"/>
          <w:sz w:val="24"/>
          <w:szCs w:val="24"/>
        </w:rPr>
        <w:t>1</w:t>
      </w:r>
      <w:r w:rsidR="00D31951">
        <w:rPr>
          <w:sz w:val="24"/>
          <w:szCs w:val="24"/>
        </w:rPr>
        <w:t>2</w:t>
      </w:r>
      <w:r w:rsidRPr="00DD06E3">
        <w:rPr>
          <w:sz w:val="24"/>
          <w:szCs w:val="24"/>
        </w:rPr>
        <w:t>, 201</w:t>
      </w:r>
      <w:r w:rsidR="00D31951">
        <w:rPr>
          <w:sz w:val="24"/>
          <w:szCs w:val="24"/>
        </w:rPr>
        <w:t>6</w:t>
      </w:r>
      <w:r w:rsidRPr="00DD06E3">
        <w:rPr>
          <w:sz w:val="24"/>
          <w:szCs w:val="24"/>
        </w:rPr>
        <w:t xml:space="preserve"> and your comments of the paper entitled “</w:t>
      </w:r>
      <w:r w:rsidR="0084366B" w:rsidRPr="0084366B">
        <w:rPr>
          <w:sz w:val="24"/>
          <w:szCs w:val="24"/>
        </w:rPr>
        <w:t>An approach to achieving optimized complex sheet inflation under constraints</w:t>
      </w:r>
      <w:r w:rsidRPr="00DD06E3">
        <w:rPr>
          <w:sz w:val="24"/>
          <w:szCs w:val="24"/>
        </w:rPr>
        <w:t xml:space="preserve">” for the Journal of </w:t>
      </w:r>
      <w:r w:rsidR="00A44420">
        <w:rPr>
          <w:sz w:val="24"/>
          <w:szCs w:val="24"/>
        </w:rPr>
        <w:t>Computers</w:t>
      </w:r>
      <w:r w:rsidR="0084366B">
        <w:rPr>
          <w:sz w:val="24"/>
          <w:szCs w:val="24"/>
        </w:rPr>
        <w:t xml:space="preserve"> </w:t>
      </w:r>
      <w:r w:rsidR="00EB4AA9">
        <w:rPr>
          <w:sz w:val="24"/>
          <w:szCs w:val="24"/>
        </w:rPr>
        <w:t>&amp;</w:t>
      </w:r>
      <w:r w:rsidR="0084366B">
        <w:rPr>
          <w:sz w:val="24"/>
          <w:szCs w:val="24"/>
        </w:rPr>
        <w:t xml:space="preserve"> Graphics</w:t>
      </w:r>
      <w:r w:rsidRPr="00DD06E3">
        <w:rPr>
          <w:sz w:val="24"/>
          <w:szCs w:val="24"/>
        </w:rPr>
        <w:t>. The paper has been carefully revised in order to accommodate the reviewers’ suggestion</w:t>
      </w:r>
      <w:r w:rsidR="00E505DB" w:rsidRPr="00DD06E3">
        <w:rPr>
          <w:sz w:val="24"/>
          <w:szCs w:val="24"/>
        </w:rPr>
        <w:t>s</w:t>
      </w:r>
      <w:r w:rsidRPr="00DD06E3">
        <w:rPr>
          <w:sz w:val="24"/>
          <w:szCs w:val="24"/>
        </w:rPr>
        <w:t xml:space="preserve"> and comments. </w:t>
      </w:r>
      <w:r w:rsidR="006E5CE3">
        <w:rPr>
          <w:sz w:val="24"/>
          <w:szCs w:val="24"/>
        </w:rPr>
        <w:t xml:space="preserve">New figures and paragraphs are added to the introduction section to </w:t>
      </w:r>
      <w:r w:rsidR="00812A14">
        <w:rPr>
          <w:sz w:val="24"/>
          <w:szCs w:val="24"/>
        </w:rPr>
        <w:t xml:space="preserve">explain </w:t>
      </w:r>
      <w:r w:rsidR="00D92DE5">
        <w:rPr>
          <w:sz w:val="24"/>
          <w:szCs w:val="24"/>
        </w:rPr>
        <w:t>some</w:t>
      </w:r>
      <w:r w:rsidR="00812A14">
        <w:rPr>
          <w:sz w:val="24"/>
          <w:szCs w:val="24"/>
        </w:rPr>
        <w:t xml:space="preserve"> concept</w:t>
      </w:r>
      <w:r w:rsidR="00D92DE5">
        <w:rPr>
          <w:sz w:val="24"/>
          <w:szCs w:val="24"/>
        </w:rPr>
        <w:t>s (</w:t>
      </w:r>
      <w:r w:rsidR="00812A14">
        <w:rPr>
          <w:sz w:val="24"/>
          <w:szCs w:val="24"/>
        </w:rPr>
        <w:t>sheet, dual operations, quad set etc.</w:t>
      </w:r>
      <w:r w:rsidR="00D92DE5">
        <w:rPr>
          <w:sz w:val="24"/>
          <w:szCs w:val="24"/>
        </w:rPr>
        <w:t>)</w:t>
      </w:r>
      <w:r w:rsidR="00812A14">
        <w:rPr>
          <w:sz w:val="24"/>
          <w:szCs w:val="24"/>
        </w:rPr>
        <w:t xml:space="preserve">, </w:t>
      </w:r>
      <w:r w:rsidR="00D92DE5">
        <w:rPr>
          <w:sz w:val="24"/>
          <w:szCs w:val="24"/>
        </w:rPr>
        <w:t xml:space="preserve">the importance of sheet inflation, </w:t>
      </w:r>
      <w:r w:rsidR="006B0B48">
        <w:rPr>
          <w:sz w:val="24"/>
          <w:szCs w:val="24"/>
        </w:rPr>
        <w:t xml:space="preserve">and the motivation </w:t>
      </w:r>
      <w:r w:rsidR="00D92DE5">
        <w:rPr>
          <w:sz w:val="24"/>
          <w:szCs w:val="24"/>
        </w:rPr>
        <w:t xml:space="preserve">of our works. </w:t>
      </w:r>
      <w:r w:rsidR="00702789">
        <w:rPr>
          <w:sz w:val="24"/>
          <w:szCs w:val="24"/>
        </w:rPr>
        <w:t xml:space="preserve">Many sentences are revised according to the reviewers’ comments. </w:t>
      </w:r>
      <w:r w:rsidR="006E0C5C">
        <w:rPr>
          <w:sz w:val="24"/>
          <w:szCs w:val="24"/>
        </w:rPr>
        <w:t xml:space="preserve">A new example of Stanford Bunny is also added to Section 6.1. </w:t>
      </w:r>
      <w:r w:rsidR="00EE3892">
        <w:rPr>
          <w:rFonts w:hint="eastAsia"/>
          <w:sz w:val="24"/>
          <w:szCs w:val="24"/>
        </w:rPr>
        <w:t>The f</w:t>
      </w:r>
      <w:r w:rsidRPr="00DD06E3">
        <w:rPr>
          <w:sz w:val="24"/>
          <w:szCs w:val="24"/>
        </w:rPr>
        <w:t xml:space="preserve">ollowing is </w:t>
      </w:r>
      <w:r w:rsidR="00EE3892">
        <w:rPr>
          <w:rFonts w:hint="eastAsia"/>
          <w:sz w:val="24"/>
          <w:szCs w:val="24"/>
        </w:rPr>
        <w:t>a point-by-point response/revision</w:t>
      </w:r>
      <w:r w:rsidRPr="00DD06E3">
        <w:rPr>
          <w:sz w:val="24"/>
          <w:szCs w:val="24"/>
        </w:rPr>
        <w:t xml:space="preserve"> summary</w:t>
      </w:r>
      <w:r w:rsidR="00EE3892">
        <w:rPr>
          <w:rFonts w:hint="eastAsia"/>
          <w:sz w:val="24"/>
          <w:szCs w:val="24"/>
        </w:rPr>
        <w:t>:</w:t>
      </w:r>
    </w:p>
    <w:p w14:paraId="0AE5C776" w14:textId="77777777" w:rsidR="00FD3DFE" w:rsidRPr="00DD06E3" w:rsidRDefault="00FD3DFE" w:rsidP="00DD06E3">
      <w:pPr>
        <w:spacing w:line="360" w:lineRule="auto"/>
        <w:rPr>
          <w:sz w:val="24"/>
          <w:szCs w:val="24"/>
        </w:rPr>
      </w:pPr>
    </w:p>
    <w:p w14:paraId="2C21B1FD" w14:textId="77777777" w:rsidR="00080937" w:rsidRDefault="00CB25B5" w:rsidP="00CB25B5">
      <w:pPr>
        <w:rPr>
          <w:b/>
          <w:bCs/>
          <w:color w:val="C00000"/>
          <w:sz w:val="28"/>
          <w:szCs w:val="28"/>
        </w:rPr>
      </w:pPr>
      <w:bookmarkStart w:id="0" w:name="OLE_LINK19"/>
      <w:bookmarkStart w:id="1" w:name="OLE_LINK20"/>
      <w:r w:rsidRPr="001D35F8">
        <w:rPr>
          <w:rFonts w:hint="eastAsia"/>
          <w:b/>
          <w:bCs/>
          <w:color w:val="C00000"/>
          <w:sz w:val="28"/>
          <w:szCs w:val="28"/>
        </w:rPr>
        <w:t xml:space="preserve">For </w:t>
      </w:r>
      <w:r w:rsidRPr="00B07ADC">
        <w:rPr>
          <w:b/>
          <w:bCs/>
          <w:color w:val="C00000"/>
          <w:sz w:val="28"/>
          <w:szCs w:val="28"/>
        </w:rPr>
        <w:t>Reviewer</w:t>
      </w:r>
      <w:r>
        <w:rPr>
          <w:rFonts w:hint="eastAsia"/>
          <w:b/>
          <w:bCs/>
          <w:color w:val="C00000"/>
          <w:sz w:val="28"/>
          <w:szCs w:val="28"/>
        </w:rPr>
        <w:t xml:space="preserve"> 1</w:t>
      </w:r>
      <w:r w:rsidRPr="00B07ADC">
        <w:rPr>
          <w:b/>
          <w:bCs/>
          <w:color w:val="C00000"/>
          <w:sz w:val="28"/>
          <w:szCs w:val="28"/>
        </w:rPr>
        <w:t>:</w:t>
      </w:r>
    </w:p>
    <w:p w14:paraId="23B612A0" w14:textId="77777777" w:rsidR="00516EBA" w:rsidRDefault="00CB25B5" w:rsidP="002A0D31">
      <w:pPr>
        <w:spacing w:beforeLines="50" w:before="156" w:afterLines="50" w:after="156"/>
        <w:rPr>
          <w:i/>
          <w:szCs w:val="22"/>
        </w:rPr>
      </w:pPr>
      <w:bookmarkStart w:id="2" w:name="OLE_LINK1"/>
      <w:bookmarkStart w:id="3" w:name="OLE_LINK2"/>
      <w:bookmarkEnd w:id="0"/>
      <w:bookmarkEnd w:id="1"/>
      <w:r w:rsidRPr="00CB25B5">
        <w:rPr>
          <w:b/>
          <w:i/>
          <w:szCs w:val="22"/>
          <w:u w:val="single"/>
        </w:rPr>
        <w:t>Comment</w:t>
      </w:r>
      <w:r w:rsidRPr="00CB25B5">
        <w:rPr>
          <w:rFonts w:hint="eastAsia"/>
          <w:b/>
          <w:i/>
          <w:szCs w:val="22"/>
          <w:u w:val="single"/>
        </w:rPr>
        <w:t xml:space="preserve"> 1</w:t>
      </w:r>
      <w:r w:rsidR="00516EBA">
        <w:rPr>
          <w:b/>
          <w:i/>
          <w:szCs w:val="22"/>
          <w:u w:val="single"/>
        </w:rPr>
        <w:t>.1</w:t>
      </w:r>
      <w:r w:rsidRPr="00CB25B5">
        <w:rPr>
          <w:i/>
          <w:szCs w:val="22"/>
        </w:rPr>
        <w:t xml:space="preserve">: </w:t>
      </w:r>
    </w:p>
    <w:bookmarkEnd w:id="2"/>
    <w:bookmarkEnd w:id="3"/>
    <w:p w14:paraId="1AF54431" w14:textId="4B0AEBC8" w:rsidR="00CB25B5" w:rsidRPr="00CB25B5" w:rsidRDefault="00F676FD" w:rsidP="002A0D31">
      <w:pPr>
        <w:spacing w:beforeLines="50" w:before="156" w:afterLines="50" w:after="156"/>
        <w:rPr>
          <w:i/>
          <w:szCs w:val="22"/>
        </w:rPr>
      </w:pPr>
      <w:r w:rsidRPr="00F676FD">
        <w:rPr>
          <w:i/>
          <w:color w:val="000000"/>
          <w:kern w:val="0"/>
          <w:szCs w:val="21"/>
        </w:rPr>
        <w:t xml:space="preserve">Fix the abstract.  For example, start the abstract with something like "Sheet inflation is an enhanced and more general version of the classic pillowing [reference] procedure used to modify </w:t>
      </w:r>
      <w:proofErr w:type="spellStart"/>
      <w:r w:rsidRPr="00F676FD">
        <w:rPr>
          <w:i/>
          <w:color w:val="000000"/>
          <w:kern w:val="0"/>
          <w:szCs w:val="21"/>
        </w:rPr>
        <w:t>hexahedrdal</w:t>
      </w:r>
      <w:proofErr w:type="spellEnd"/>
      <w:r w:rsidRPr="00F676FD">
        <w:rPr>
          <w:i/>
          <w:color w:val="000000"/>
          <w:kern w:val="0"/>
          <w:szCs w:val="21"/>
        </w:rPr>
        <w:t xml:space="preserve"> meshes.  The flexibility of sheet inflation makes it a valuable tool for hex mesh generation, modification and topology optimization.  However, it is ..."  This will give the reader some</w:t>
      </w:r>
      <w:r>
        <w:rPr>
          <w:i/>
          <w:color w:val="000000"/>
          <w:kern w:val="0"/>
          <w:szCs w:val="21"/>
        </w:rPr>
        <w:t xml:space="preserve"> immediately context as to what</w:t>
      </w:r>
      <w:r w:rsidR="00C93090" w:rsidRPr="00C93090">
        <w:rPr>
          <w:i/>
          <w:color w:val="000000"/>
          <w:kern w:val="0"/>
          <w:szCs w:val="21"/>
        </w:rPr>
        <w:t>.</w:t>
      </w:r>
      <w:r w:rsidR="00875316">
        <w:rPr>
          <w:i/>
          <w:color w:val="000000"/>
          <w:kern w:val="0"/>
          <w:szCs w:val="21"/>
        </w:rPr>
        <w:t xml:space="preserve"> </w:t>
      </w:r>
    </w:p>
    <w:p w14:paraId="4E45CAE4" w14:textId="77777777" w:rsidR="00CE3C41" w:rsidRDefault="00CB25B5" w:rsidP="002A0D31">
      <w:pPr>
        <w:spacing w:beforeLines="50" w:before="156" w:afterLines="50" w:after="156"/>
        <w:rPr>
          <w:iCs/>
          <w:szCs w:val="22"/>
        </w:rPr>
      </w:pPr>
      <w:bookmarkStart w:id="4" w:name="OLE_LINK3"/>
      <w:bookmarkStart w:id="5" w:name="OLE_LINK4"/>
      <w:r w:rsidRPr="00516EBA">
        <w:rPr>
          <w:rFonts w:hint="eastAsia"/>
          <w:b/>
          <w:iCs/>
          <w:szCs w:val="22"/>
          <w:u w:val="single"/>
        </w:rPr>
        <w:t>Response</w:t>
      </w:r>
      <w:r>
        <w:rPr>
          <w:rFonts w:hint="eastAsia"/>
          <w:iCs/>
          <w:szCs w:val="22"/>
        </w:rPr>
        <w:t>:</w:t>
      </w:r>
    </w:p>
    <w:bookmarkEnd w:id="4"/>
    <w:bookmarkEnd w:id="5"/>
    <w:p w14:paraId="02238FE8" w14:textId="466CACCF" w:rsidR="00F36D7E" w:rsidRDefault="00CE3C41" w:rsidP="0037552E">
      <w:pPr>
        <w:spacing w:beforeLines="50" w:before="156" w:afterLines="50" w:after="156"/>
        <w:rPr>
          <w:noProof/>
        </w:rPr>
      </w:pPr>
      <w:r>
        <w:rPr>
          <w:iCs/>
          <w:szCs w:val="22"/>
        </w:rPr>
        <w:t>Thank</w:t>
      </w:r>
      <w:r>
        <w:rPr>
          <w:rFonts w:hint="eastAsia"/>
          <w:iCs/>
          <w:szCs w:val="22"/>
        </w:rPr>
        <w:t xml:space="preserve"> you for your </w:t>
      </w:r>
      <w:r w:rsidR="00607C4B">
        <w:rPr>
          <w:iCs/>
          <w:szCs w:val="22"/>
        </w:rPr>
        <w:t>comments</w:t>
      </w:r>
      <w:r>
        <w:rPr>
          <w:rFonts w:hint="eastAsia"/>
          <w:iCs/>
          <w:szCs w:val="22"/>
        </w:rPr>
        <w:t>.</w:t>
      </w:r>
      <w:r>
        <w:rPr>
          <w:iCs/>
          <w:szCs w:val="22"/>
        </w:rPr>
        <w:t xml:space="preserve"> </w:t>
      </w:r>
      <w:r w:rsidR="00EB6673">
        <w:rPr>
          <w:rFonts w:hint="eastAsia"/>
          <w:iCs/>
          <w:szCs w:val="22"/>
        </w:rPr>
        <w:t>The abstract has been revised and the reference of pillowing has been added.</w:t>
      </w:r>
      <w:r w:rsidR="00D76802">
        <w:rPr>
          <w:iCs/>
          <w:szCs w:val="22"/>
        </w:rPr>
        <w:t xml:space="preserve"> </w:t>
      </w:r>
    </w:p>
    <w:p w14:paraId="707D8449" w14:textId="32055E77" w:rsidR="00EB6673" w:rsidRPr="00B71CF4" w:rsidRDefault="00EB6673" w:rsidP="00B71CF4">
      <w:pPr>
        <w:spacing w:beforeLines="50" w:before="156" w:afterLines="50" w:after="156"/>
        <w:rPr>
          <w:b/>
          <w:i/>
          <w:szCs w:val="22"/>
          <w:u w:val="single"/>
        </w:rPr>
      </w:pPr>
      <w:bookmarkStart w:id="6" w:name="OLE_LINK5"/>
      <w:bookmarkStart w:id="7" w:name="OLE_LINK6"/>
      <w:r w:rsidRPr="00B71CF4">
        <w:rPr>
          <w:b/>
          <w:i/>
          <w:szCs w:val="22"/>
          <w:u w:val="single"/>
        </w:rPr>
        <w:t xml:space="preserve">Comment 1.2: </w:t>
      </w:r>
    </w:p>
    <w:p w14:paraId="74FCFE48" w14:textId="2316E032" w:rsidR="00B71CF4" w:rsidRPr="00B71CF4" w:rsidRDefault="00B71CF4" w:rsidP="00B71CF4">
      <w:pPr>
        <w:spacing w:beforeLines="50" w:before="156" w:afterLines="50" w:after="156"/>
        <w:rPr>
          <w:i/>
          <w:color w:val="000000"/>
          <w:kern w:val="0"/>
          <w:szCs w:val="21"/>
        </w:rPr>
      </w:pPr>
      <w:r w:rsidRPr="00B71CF4">
        <w:rPr>
          <w:i/>
          <w:color w:val="000000"/>
          <w:kern w:val="0"/>
          <w:szCs w:val="21"/>
        </w:rPr>
        <w:t xml:space="preserve">On line 15 of the introduction, add a reference to </w:t>
      </w:r>
      <w:proofErr w:type="spellStart"/>
      <w:r w:rsidRPr="00B71CF4">
        <w:rPr>
          <w:i/>
          <w:color w:val="000000"/>
          <w:kern w:val="0"/>
          <w:szCs w:val="21"/>
        </w:rPr>
        <w:t>staten's</w:t>
      </w:r>
      <w:proofErr w:type="spellEnd"/>
      <w:r w:rsidRPr="00B71CF4">
        <w:rPr>
          <w:i/>
          <w:color w:val="000000"/>
          <w:kern w:val="0"/>
          <w:szCs w:val="21"/>
        </w:rPr>
        <w:t xml:space="preserve"> work on sheet inflation.  Also add references for sheet extraction, dicing and column collapsing on this line.  Also add pillowing to this line.</w:t>
      </w:r>
    </w:p>
    <w:p w14:paraId="5E3C496A" w14:textId="77777777" w:rsidR="00EB6673" w:rsidRPr="00B71CF4" w:rsidRDefault="00EB6673" w:rsidP="00B71CF4">
      <w:pPr>
        <w:spacing w:beforeLines="50" w:before="156" w:afterLines="50" w:after="156"/>
        <w:rPr>
          <w:b/>
          <w:iCs/>
          <w:szCs w:val="22"/>
          <w:u w:val="single"/>
        </w:rPr>
      </w:pPr>
      <w:r w:rsidRPr="00B71CF4">
        <w:rPr>
          <w:b/>
          <w:iCs/>
          <w:szCs w:val="22"/>
          <w:u w:val="single"/>
        </w:rPr>
        <w:t>Response:</w:t>
      </w:r>
    </w:p>
    <w:p w14:paraId="28B408DE" w14:textId="77E3CF5D" w:rsidR="00B71CF4" w:rsidRDefault="00992822" w:rsidP="00EB6673">
      <w:pPr>
        <w:rPr>
          <w:rFonts w:eastAsiaTheme="minorEastAsia"/>
        </w:rPr>
      </w:pPr>
      <w:r>
        <w:rPr>
          <w:rFonts w:eastAsiaTheme="minorEastAsia"/>
        </w:rPr>
        <w:t xml:space="preserve">The references have been added. Meanwhile, to help readers understand what dual operations are, </w:t>
      </w:r>
      <w:r>
        <w:rPr>
          <w:rFonts w:eastAsiaTheme="minorEastAsia"/>
        </w:rPr>
        <w:lastRenderedPageBreak/>
        <w:t>a new figure has been added which illustrates the procedures of these dual operations:</w:t>
      </w:r>
    </w:p>
    <w:p w14:paraId="6CB1B118" w14:textId="16868B5A" w:rsidR="00992822" w:rsidRDefault="00992822" w:rsidP="00EB6673">
      <w:pPr>
        <w:rPr>
          <w:rFonts w:eastAsiaTheme="minorEastAsia"/>
        </w:rPr>
      </w:pPr>
      <w:r>
        <w:rPr>
          <w:rFonts w:eastAsiaTheme="minorEastAsia"/>
          <w:noProof/>
        </w:rPr>
        <w:drawing>
          <wp:inline distT="0" distB="0" distL="0" distR="0" wp14:anchorId="469A7FE7" wp14:editId="4CCD6FB3">
            <wp:extent cx="4050380" cy="4724548"/>
            <wp:effectExtent l="0" t="0" r="0" b="0"/>
            <wp:docPr id="1" name="图片 1" descr="Paper/rev_figures/dual_op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rev_figures/dual_operation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1026" cy="4736966"/>
                    </a:xfrm>
                    <a:prstGeom prst="rect">
                      <a:avLst/>
                    </a:prstGeom>
                    <a:noFill/>
                    <a:ln>
                      <a:noFill/>
                    </a:ln>
                  </pic:spPr>
                </pic:pic>
              </a:graphicData>
            </a:graphic>
          </wp:inline>
        </w:drawing>
      </w:r>
    </w:p>
    <w:p w14:paraId="54B71CCC" w14:textId="77777777" w:rsidR="00B71CF4" w:rsidRPr="00EB6673" w:rsidRDefault="00B71CF4" w:rsidP="00EB6673">
      <w:pPr>
        <w:rPr>
          <w:rFonts w:eastAsiaTheme="minorEastAsia"/>
        </w:rPr>
      </w:pPr>
    </w:p>
    <w:bookmarkEnd w:id="6"/>
    <w:bookmarkEnd w:id="7"/>
    <w:p w14:paraId="6B302998" w14:textId="31A71CFC" w:rsidR="00EB6673" w:rsidRDefault="00EB6673" w:rsidP="00EB6673">
      <w:pPr>
        <w:spacing w:beforeLines="50" w:before="156" w:afterLines="50" w:after="156"/>
        <w:rPr>
          <w:rFonts w:eastAsiaTheme="minorEastAsia"/>
        </w:rPr>
      </w:pPr>
      <w:r>
        <w:rPr>
          <w:rFonts w:eastAsiaTheme="minorEastAsia"/>
        </w:rPr>
        <w:t>Comment 1.3</w:t>
      </w:r>
      <w:r w:rsidRPr="00EB6673">
        <w:rPr>
          <w:rFonts w:eastAsiaTheme="minorEastAsia"/>
        </w:rPr>
        <w:t xml:space="preserve">: </w:t>
      </w:r>
    </w:p>
    <w:p w14:paraId="125A3AC8" w14:textId="58077CFC" w:rsidR="00751BE2" w:rsidRPr="00FD5811" w:rsidRDefault="00FD5811" w:rsidP="00751BE2">
      <w:pPr>
        <w:spacing w:beforeLines="50" w:before="156" w:afterLines="50" w:after="156"/>
        <w:rPr>
          <w:i/>
          <w:color w:val="000000"/>
          <w:kern w:val="0"/>
          <w:szCs w:val="21"/>
        </w:rPr>
      </w:pPr>
      <w:r w:rsidRPr="00FD5811">
        <w:rPr>
          <w:i/>
          <w:color w:val="000000"/>
          <w:kern w:val="0"/>
          <w:szCs w:val="21"/>
        </w:rPr>
        <w:t>Fix Figure 1:</w:t>
      </w:r>
    </w:p>
    <w:p w14:paraId="1B6208EA" w14:textId="39171B46" w:rsidR="00751BE2" w:rsidRPr="00FD5811" w:rsidRDefault="00751BE2" w:rsidP="00751BE2">
      <w:pPr>
        <w:spacing w:beforeLines="50" w:before="156" w:afterLines="50" w:after="156"/>
        <w:rPr>
          <w:i/>
          <w:color w:val="000000"/>
          <w:kern w:val="0"/>
          <w:szCs w:val="21"/>
        </w:rPr>
      </w:pPr>
      <w:r w:rsidRPr="00FD5811">
        <w:rPr>
          <w:i/>
          <w:color w:val="000000"/>
          <w:kern w:val="0"/>
          <w:szCs w:val="21"/>
        </w:rPr>
        <w:t>3A.  Figure 1 and 2 are basically duplicates of each other.  There is no need for both.  Consolidate them into a single figure.</w:t>
      </w:r>
    </w:p>
    <w:p w14:paraId="6AE7BD6A" w14:textId="467E108A" w:rsidR="00751BE2" w:rsidRPr="00FD5811" w:rsidRDefault="00751BE2" w:rsidP="00751BE2">
      <w:pPr>
        <w:spacing w:beforeLines="50" w:before="156" w:afterLines="50" w:after="156"/>
        <w:rPr>
          <w:i/>
          <w:color w:val="000000"/>
          <w:kern w:val="0"/>
          <w:szCs w:val="21"/>
        </w:rPr>
      </w:pPr>
      <w:r w:rsidRPr="00FD5811">
        <w:rPr>
          <w:i/>
          <w:color w:val="000000"/>
          <w:kern w:val="0"/>
          <w:szCs w:val="21"/>
        </w:rPr>
        <w:t>3B. Figure 1 is very small, and difficult to visua</w:t>
      </w:r>
      <w:r w:rsidR="00FD5811" w:rsidRPr="00FD5811">
        <w:rPr>
          <w:i/>
          <w:color w:val="000000"/>
          <w:kern w:val="0"/>
          <w:szCs w:val="21"/>
        </w:rPr>
        <w:t>lize.  Make this figure bigger.</w:t>
      </w:r>
    </w:p>
    <w:p w14:paraId="575A7BC0" w14:textId="6D4D5C3E" w:rsidR="00751BE2" w:rsidRPr="00FD5811" w:rsidRDefault="00751BE2" w:rsidP="00751BE2">
      <w:pPr>
        <w:spacing w:beforeLines="50" w:before="156" w:afterLines="50" w:after="156"/>
        <w:rPr>
          <w:i/>
          <w:color w:val="000000"/>
          <w:kern w:val="0"/>
          <w:szCs w:val="21"/>
        </w:rPr>
      </w:pPr>
      <w:r w:rsidRPr="00FD5811">
        <w:rPr>
          <w:i/>
          <w:color w:val="000000"/>
          <w:kern w:val="0"/>
          <w:szCs w:val="21"/>
        </w:rPr>
        <w:t>3C. Choose a different color scheme on Figure 1A, so you have more contrast. Currently it is black mesh edges on dark grey quads, makes it difficult.  How about black mesh edges on yellow.</w:t>
      </w:r>
    </w:p>
    <w:p w14:paraId="13E2DD1D" w14:textId="4BD895C2" w:rsidR="00B71CF4" w:rsidRPr="00FD5811" w:rsidRDefault="00751BE2" w:rsidP="00751BE2">
      <w:pPr>
        <w:spacing w:beforeLines="50" w:before="156" w:afterLines="50" w:after="156"/>
        <w:rPr>
          <w:i/>
          <w:color w:val="000000"/>
          <w:kern w:val="0"/>
          <w:szCs w:val="21"/>
        </w:rPr>
      </w:pPr>
      <w:r w:rsidRPr="00FD5811">
        <w:rPr>
          <w:i/>
          <w:color w:val="000000"/>
          <w:kern w:val="0"/>
          <w:szCs w:val="21"/>
        </w:rPr>
        <w:t>3D.  Add a Figure 1D, which shows the mesh in full-shaded just like figure 1A, but after the sheet is inserted. Figure 1C is difficult to understand.</w:t>
      </w:r>
    </w:p>
    <w:p w14:paraId="31B88AA1" w14:textId="77777777" w:rsidR="00EB6673" w:rsidRPr="00FD5811" w:rsidRDefault="00EB6673" w:rsidP="00EB6673">
      <w:pPr>
        <w:spacing w:beforeLines="50" w:before="156" w:afterLines="50" w:after="156"/>
        <w:rPr>
          <w:b/>
          <w:iCs/>
          <w:szCs w:val="22"/>
          <w:u w:val="single"/>
        </w:rPr>
      </w:pPr>
      <w:r w:rsidRPr="00FD5811">
        <w:rPr>
          <w:b/>
          <w:iCs/>
          <w:szCs w:val="22"/>
          <w:u w:val="single"/>
        </w:rPr>
        <w:t>Response:</w:t>
      </w:r>
    </w:p>
    <w:p w14:paraId="0D14797D" w14:textId="4F79336E" w:rsidR="00B71CF4" w:rsidRDefault="00C079AF" w:rsidP="00EB6673">
      <w:pPr>
        <w:spacing w:beforeLines="50" w:before="156" w:afterLines="50" w:after="156"/>
        <w:rPr>
          <w:rFonts w:eastAsiaTheme="minorEastAsia"/>
        </w:rPr>
      </w:pPr>
      <w:r>
        <w:rPr>
          <w:rFonts w:eastAsiaTheme="minorEastAsia"/>
        </w:rPr>
        <w:t xml:space="preserve">These two figures are used to </w:t>
      </w:r>
      <w:r w:rsidR="005A0988">
        <w:rPr>
          <w:rFonts w:eastAsiaTheme="minorEastAsia"/>
        </w:rPr>
        <w:t xml:space="preserve">show what sheet inflation is and </w:t>
      </w:r>
      <w:r w:rsidR="00AC0682">
        <w:rPr>
          <w:rFonts w:eastAsiaTheme="minorEastAsia"/>
        </w:rPr>
        <w:t xml:space="preserve">how the constraints impact on the sheet inflation. </w:t>
      </w:r>
      <w:r w:rsidR="003802F6">
        <w:rPr>
          <w:rFonts w:eastAsiaTheme="minorEastAsia"/>
        </w:rPr>
        <w:t xml:space="preserve">In this revision, </w:t>
      </w:r>
      <w:r w:rsidR="008170DE">
        <w:rPr>
          <w:rFonts w:eastAsiaTheme="minorEastAsia"/>
        </w:rPr>
        <w:t xml:space="preserve">the procedures of sheet inflation </w:t>
      </w:r>
      <w:r w:rsidR="006609D3">
        <w:rPr>
          <w:rFonts w:eastAsiaTheme="minorEastAsia"/>
        </w:rPr>
        <w:t>are</w:t>
      </w:r>
      <w:r w:rsidR="008170DE">
        <w:rPr>
          <w:rFonts w:eastAsiaTheme="minorEastAsia"/>
        </w:rPr>
        <w:t xml:space="preserve"> </w:t>
      </w:r>
      <w:r w:rsidR="00814B57">
        <w:rPr>
          <w:rFonts w:eastAsiaTheme="minorEastAsia"/>
        </w:rPr>
        <w:t>introduced in Fi</w:t>
      </w:r>
      <w:r w:rsidR="00A64F52">
        <w:rPr>
          <w:rFonts w:eastAsiaTheme="minorEastAsia"/>
        </w:rPr>
        <w:t>gure 2</w:t>
      </w:r>
      <w:r w:rsidR="00D4391B">
        <w:rPr>
          <w:rFonts w:eastAsiaTheme="minorEastAsia"/>
        </w:rPr>
        <w:t>,</w:t>
      </w:r>
      <w:r w:rsidR="00814B57">
        <w:rPr>
          <w:rFonts w:eastAsiaTheme="minorEastAsia"/>
        </w:rPr>
        <w:t xml:space="preserve"> and </w:t>
      </w:r>
      <w:r w:rsidR="00D4391B">
        <w:rPr>
          <w:rFonts w:eastAsiaTheme="minorEastAsia"/>
        </w:rPr>
        <w:t xml:space="preserve">how </w:t>
      </w:r>
      <w:r w:rsidR="00814B57">
        <w:rPr>
          <w:rFonts w:eastAsiaTheme="minorEastAsia"/>
        </w:rPr>
        <w:t xml:space="preserve">the </w:t>
      </w:r>
      <w:r w:rsidR="00925579">
        <w:rPr>
          <w:rFonts w:eastAsiaTheme="minorEastAsia"/>
        </w:rPr>
        <w:t xml:space="preserve">constraints impact on the sheet inflation </w:t>
      </w:r>
      <w:r w:rsidR="00914281">
        <w:rPr>
          <w:rFonts w:eastAsiaTheme="minorEastAsia"/>
        </w:rPr>
        <w:t xml:space="preserve">is </w:t>
      </w:r>
      <w:r w:rsidR="00AB7A08">
        <w:rPr>
          <w:rFonts w:eastAsiaTheme="minorEastAsia"/>
        </w:rPr>
        <w:t xml:space="preserve">explained in </w:t>
      </w:r>
      <w:r w:rsidR="00281DD0">
        <w:rPr>
          <w:rFonts w:eastAsiaTheme="minorEastAsia"/>
        </w:rPr>
        <w:t>three new figures (Figure 3</w:t>
      </w:r>
      <w:r w:rsidR="00A64F52">
        <w:rPr>
          <w:rFonts w:eastAsiaTheme="minorEastAsia"/>
        </w:rPr>
        <w:t>, Figure 4 and Figure 5</w:t>
      </w:r>
      <w:r w:rsidR="00911631">
        <w:rPr>
          <w:rFonts w:eastAsiaTheme="minorEastAsia"/>
        </w:rPr>
        <w:t xml:space="preserve">). </w:t>
      </w:r>
      <w:r w:rsidR="00132D40">
        <w:rPr>
          <w:rFonts w:eastAsiaTheme="minorEastAsia"/>
        </w:rPr>
        <w:t>Hence these two figures are removed.</w:t>
      </w:r>
    </w:p>
    <w:p w14:paraId="6DBFC31F" w14:textId="77777777" w:rsidR="00B71CF4" w:rsidRPr="00EB6673" w:rsidRDefault="00B71CF4" w:rsidP="00EB6673">
      <w:pPr>
        <w:spacing w:beforeLines="50" w:before="156" w:afterLines="50" w:after="156"/>
        <w:rPr>
          <w:rFonts w:eastAsiaTheme="minorEastAsia"/>
        </w:rPr>
      </w:pPr>
    </w:p>
    <w:p w14:paraId="15330630" w14:textId="1E8D7D87" w:rsidR="00EB6673" w:rsidRPr="00FD5811" w:rsidRDefault="00EB6673" w:rsidP="00EB6673">
      <w:pPr>
        <w:spacing w:beforeLines="50" w:before="156" w:afterLines="50" w:after="156"/>
        <w:rPr>
          <w:b/>
          <w:iCs/>
          <w:szCs w:val="22"/>
          <w:u w:val="single"/>
        </w:rPr>
      </w:pPr>
      <w:r w:rsidRPr="00FD5811">
        <w:rPr>
          <w:b/>
          <w:iCs/>
          <w:szCs w:val="22"/>
          <w:u w:val="single"/>
        </w:rPr>
        <w:t xml:space="preserve">Comment 1.4: </w:t>
      </w:r>
    </w:p>
    <w:p w14:paraId="70AD65D5" w14:textId="6C74CE6C" w:rsidR="00B71CF4" w:rsidRPr="00D33A76" w:rsidRDefault="00D33A76" w:rsidP="00EB6673">
      <w:pPr>
        <w:spacing w:beforeLines="50" w:before="156" w:afterLines="50" w:after="156"/>
        <w:rPr>
          <w:i/>
          <w:color w:val="000000"/>
          <w:kern w:val="0"/>
          <w:szCs w:val="21"/>
        </w:rPr>
      </w:pPr>
      <w:r w:rsidRPr="00D33A76">
        <w:rPr>
          <w:i/>
          <w:color w:val="000000"/>
          <w:kern w:val="0"/>
          <w:szCs w:val="21"/>
        </w:rPr>
        <w:t>Add a paragraph with some text which describes what sheet inflation is.  Currently all you say is "The common procedures of sheet inflation are shown in Fig. 1".  Add a full paragraph that describes what a quad set is, how it compares to pillowing, etc.  Because sheet inflation is the back-bone of your paper, the reader needs to understand what it is without having to go searching for references.</w:t>
      </w:r>
    </w:p>
    <w:p w14:paraId="61811921" w14:textId="77777777" w:rsidR="00EB6673" w:rsidRPr="00FD5811" w:rsidRDefault="00EB6673" w:rsidP="00EB6673">
      <w:pPr>
        <w:spacing w:beforeLines="50" w:before="156" w:afterLines="50" w:after="156"/>
        <w:rPr>
          <w:b/>
          <w:iCs/>
          <w:szCs w:val="22"/>
          <w:u w:val="single"/>
        </w:rPr>
      </w:pPr>
      <w:r w:rsidRPr="00FD5811">
        <w:rPr>
          <w:b/>
          <w:iCs/>
          <w:szCs w:val="22"/>
          <w:u w:val="single"/>
        </w:rPr>
        <w:t>Response:</w:t>
      </w:r>
    </w:p>
    <w:p w14:paraId="47289A09" w14:textId="13A178DF" w:rsidR="00B71CF4" w:rsidRDefault="000E34E3" w:rsidP="00EB6673">
      <w:pPr>
        <w:spacing w:beforeLines="50" w:before="156" w:afterLines="50" w:after="156"/>
        <w:rPr>
          <w:rFonts w:eastAsiaTheme="minorEastAsia"/>
        </w:rPr>
      </w:pPr>
      <w:r>
        <w:rPr>
          <w:rFonts w:eastAsiaTheme="minorEastAsia"/>
        </w:rPr>
        <w:t xml:space="preserve">To explain clearly what sheet inflation is, we illustrate the procedures of sheet inflation in Figure 2. </w:t>
      </w:r>
      <w:r w:rsidR="007D3CC1">
        <w:rPr>
          <w:rFonts w:eastAsiaTheme="minorEastAsia"/>
        </w:rPr>
        <w:t xml:space="preserve">We </w:t>
      </w:r>
      <w:r>
        <w:rPr>
          <w:rFonts w:eastAsiaTheme="minorEastAsia"/>
        </w:rPr>
        <w:t xml:space="preserve">also </w:t>
      </w:r>
      <w:r w:rsidR="007D3CC1">
        <w:rPr>
          <w:rFonts w:eastAsiaTheme="minorEastAsia"/>
        </w:rPr>
        <w:t xml:space="preserve">add a new paragraph in the introduction to </w:t>
      </w:r>
      <w:r w:rsidR="000F77A2">
        <w:rPr>
          <w:rFonts w:eastAsiaTheme="minorEastAsia"/>
        </w:rPr>
        <w:t>describe what sheet inflation is</w:t>
      </w:r>
      <w:r w:rsidR="006827D3">
        <w:rPr>
          <w:rFonts w:eastAsiaTheme="minorEastAsia"/>
        </w:rPr>
        <w:t xml:space="preserve"> as well as </w:t>
      </w:r>
      <w:r w:rsidR="00E310A9">
        <w:rPr>
          <w:rFonts w:eastAsiaTheme="minorEastAsia"/>
        </w:rPr>
        <w:t xml:space="preserve">what </w:t>
      </w:r>
      <w:r w:rsidR="00552C70">
        <w:rPr>
          <w:rFonts w:eastAsiaTheme="minorEastAsia"/>
        </w:rPr>
        <w:t>the quad set for sheet inflation is and why it is important:</w:t>
      </w:r>
    </w:p>
    <w:p w14:paraId="289032EF" w14:textId="77777777" w:rsidR="00552C70" w:rsidRDefault="00552C70" w:rsidP="00EB6673">
      <w:pPr>
        <w:spacing w:beforeLines="50" w:before="156" w:afterLines="50" w:after="156"/>
        <w:rPr>
          <w:rFonts w:eastAsiaTheme="minorEastAsia"/>
        </w:rPr>
      </w:pPr>
      <w:r>
        <w:rPr>
          <w:rFonts w:eastAsiaTheme="minorEastAsia"/>
        </w:rPr>
        <w:t>“</w:t>
      </w:r>
    </w:p>
    <w:p w14:paraId="4F93620D" w14:textId="5516B18C" w:rsidR="00552C70" w:rsidRDefault="00552C70" w:rsidP="00EB6673">
      <w:pPr>
        <w:spacing w:beforeLines="50" w:before="156" w:afterLines="50" w:after="156"/>
        <w:rPr>
          <w:rFonts w:eastAsiaTheme="minorEastAsia"/>
        </w:rPr>
      </w:pPr>
      <w:r w:rsidRPr="00552C70">
        <w:rPr>
          <w:rFonts w:eastAsiaTheme="minorEastAsia"/>
        </w:rPr>
        <w:t>Sheet inflation can be seen as the reve</w:t>
      </w:r>
      <w:r>
        <w:rPr>
          <w:rFonts w:eastAsiaTheme="minorEastAsia"/>
        </w:rPr>
        <w:t>rse of sheet extraction, which “</w:t>
      </w:r>
      <w:r w:rsidRPr="00552C70">
        <w:rPr>
          <w:rFonts w:eastAsiaTheme="minorEastAsia"/>
        </w:rPr>
        <w:t>inflates” a continuous quad set into a new sheet. As shown in Fig. 2, it splits the nodes, edges and quads on the quad set, and then form new hexahedra by connecting corresponding the new nodes. There fore, the quad set is critical for sheet inflation because it determines the position, shape and topology of the sheet to be generated. Since topologically any sheet can be extracted (though sometimes extraction may not be possible due to geometrical restrictions), sheet inflation has the potential ability to create any kind of sheets, provided that a suitable quad set are determined.</w:t>
      </w:r>
    </w:p>
    <w:p w14:paraId="5856C3C6" w14:textId="3953075A" w:rsidR="00552C70" w:rsidRDefault="00552C70" w:rsidP="00EB6673">
      <w:pPr>
        <w:spacing w:beforeLines="50" w:before="156" w:afterLines="50" w:after="156"/>
        <w:rPr>
          <w:rFonts w:eastAsiaTheme="minorEastAsia"/>
        </w:rPr>
      </w:pPr>
      <w:proofErr w:type="gramStart"/>
      <w:r>
        <w:rPr>
          <w:rFonts w:eastAsiaTheme="minorEastAsia"/>
        </w:rPr>
        <w:t>”</w:t>
      </w:r>
      <w:r w:rsidR="00CA7715">
        <w:rPr>
          <w:rFonts w:eastAsiaTheme="minorEastAsia"/>
        </w:rPr>
        <w:t>(</w:t>
      </w:r>
      <w:proofErr w:type="gramEnd"/>
      <w:r w:rsidR="00CA7715">
        <w:rPr>
          <w:rFonts w:eastAsiaTheme="minorEastAsia"/>
        </w:rPr>
        <w:t xml:space="preserve">Sec. </w:t>
      </w:r>
      <w:r w:rsidR="000816B0">
        <w:rPr>
          <w:rFonts w:eastAsiaTheme="minorEastAsia"/>
        </w:rPr>
        <w:t>1</w:t>
      </w:r>
      <w:r w:rsidR="00CA7715">
        <w:rPr>
          <w:rFonts w:eastAsiaTheme="minorEastAsia"/>
        </w:rPr>
        <w:t>)</w:t>
      </w:r>
    </w:p>
    <w:p w14:paraId="7BAA1645" w14:textId="77777777" w:rsidR="00B71CF4" w:rsidRPr="00EB6673" w:rsidRDefault="00B71CF4" w:rsidP="00EB6673">
      <w:pPr>
        <w:spacing w:beforeLines="50" w:before="156" w:afterLines="50" w:after="156"/>
        <w:rPr>
          <w:rFonts w:eastAsiaTheme="minorEastAsia"/>
        </w:rPr>
      </w:pPr>
    </w:p>
    <w:p w14:paraId="29F200E0" w14:textId="77A59ACE" w:rsidR="00EB6673" w:rsidRPr="00FD5811" w:rsidRDefault="00EB6673" w:rsidP="00EB6673">
      <w:pPr>
        <w:spacing w:beforeLines="50" w:before="156" w:afterLines="50" w:after="156"/>
        <w:rPr>
          <w:b/>
          <w:iCs/>
          <w:szCs w:val="22"/>
          <w:u w:val="single"/>
        </w:rPr>
      </w:pPr>
      <w:bookmarkStart w:id="8" w:name="OLE_LINK7"/>
      <w:bookmarkStart w:id="9" w:name="OLE_LINK8"/>
      <w:r w:rsidRPr="00FD5811">
        <w:rPr>
          <w:b/>
          <w:iCs/>
          <w:szCs w:val="22"/>
          <w:u w:val="single"/>
        </w:rPr>
        <w:t xml:space="preserve">Comment 1.5: </w:t>
      </w:r>
    </w:p>
    <w:p w14:paraId="47254E73" w14:textId="5EC421DE" w:rsidR="00B71CF4" w:rsidRPr="00E310A9" w:rsidRDefault="00E310A9" w:rsidP="00EB6673">
      <w:pPr>
        <w:spacing w:beforeLines="50" w:before="156" w:afterLines="50" w:after="156"/>
        <w:rPr>
          <w:i/>
          <w:color w:val="000000"/>
          <w:kern w:val="0"/>
          <w:szCs w:val="21"/>
        </w:rPr>
      </w:pPr>
      <w:r w:rsidRPr="00E310A9">
        <w:rPr>
          <w:i/>
          <w:color w:val="000000"/>
          <w:kern w:val="0"/>
          <w:szCs w:val="21"/>
        </w:rPr>
        <w:t>You mention "the quad set" in the caption of Figure 1, but have not introduced it.  Explain why a quad set is needed for sheet inflation, and where it comes from.</w:t>
      </w:r>
    </w:p>
    <w:p w14:paraId="44184DEB" w14:textId="77777777" w:rsidR="00EB6673" w:rsidRPr="00FD5811" w:rsidRDefault="00EB6673" w:rsidP="00EB6673">
      <w:pPr>
        <w:spacing w:beforeLines="50" w:before="156" w:afterLines="50" w:after="156"/>
        <w:rPr>
          <w:b/>
          <w:iCs/>
          <w:szCs w:val="22"/>
          <w:u w:val="single"/>
        </w:rPr>
      </w:pPr>
      <w:r w:rsidRPr="00FD5811">
        <w:rPr>
          <w:b/>
          <w:iCs/>
          <w:szCs w:val="22"/>
          <w:u w:val="single"/>
        </w:rPr>
        <w:t>Response:</w:t>
      </w:r>
    </w:p>
    <w:bookmarkEnd w:id="8"/>
    <w:bookmarkEnd w:id="9"/>
    <w:p w14:paraId="5408C6D9" w14:textId="35F0D3B5" w:rsidR="00EE3892" w:rsidRDefault="00DC23AE" w:rsidP="00281666">
      <w:pPr>
        <w:spacing w:beforeLines="50" w:before="156" w:afterLines="50" w:after="156"/>
        <w:rPr>
          <w:rFonts w:eastAsiaTheme="minorEastAsia"/>
        </w:rPr>
      </w:pPr>
      <w:r>
        <w:rPr>
          <w:rFonts w:eastAsiaTheme="minorEastAsia"/>
        </w:rPr>
        <w:t xml:space="preserve">The notion of quad set comes from sheet extraction. </w:t>
      </w:r>
      <w:r w:rsidR="008E3463">
        <w:rPr>
          <w:rFonts w:eastAsiaTheme="minorEastAsia"/>
        </w:rPr>
        <w:t xml:space="preserve">As the sheet inflation can be seen as reverse of sheet extraction, and sheet extraction extracts a sheet and results in a continuous quad set, therefore sheet inflation needs a quad set from which the new sheet can be inflated. </w:t>
      </w:r>
      <w:r w:rsidR="00E756F4">
        <w:rPr>
          <w:rFonts w:eastAsiaTheme="minorEastAsia"/>
        </w:rPr>
        <w:t xml:space="preserve">To explain why a quad set is needed for sheet inflation and where it comes from, we illustrate the procedures of sheet extraction and sheet inflation in Figure 2 and add a new paragraph to explain the </w:t>
      </w:r>
      <w:bookmarkStart w:id="10" w:name="OLE_LINK36"/>
      <w:bookmarkStart w:id="11" w:name="OLE_LINK37"/>
      <w:r w:rsidR="00E756F4">
        <w:rPr>
          <w:rFonts w:eastAsiaTheme="minorEastAsia"/>
        </w:rPr>
        <w:t xml:space="preserve">relationship </w:t>
      </w:r>
      <w:bookmarkEnd w:id="10"/>
      <w:bookmarkEnd w:id="11"/>
      <w:r w:rsidR="00E756F4">
        <w:rPr>
          <w:rFonts w:eastAsiaTheme="minorEastAsia"/>
        </w:rPr>
        <w:t>between sheet inflation, sheet extraction and the quad set. Please refer to the response for Comment 1.4.</w:t>
      </w:r>
    </w:p>
    <w:p w14:paraId="47B3070D" w14:textId="77777777" w:rsidR="001C4AFE" w:rsidRDefault="001C4AFE" w:rsidP="00281666">
      <w:pPr>
        <w:spacing w:beforeLines="50" w:before="156" w:afterLines="50" w:after="156"/>
        <w:rPr>
          <w:rFonts w:eastAsiaTheme="minorEastAsia"/>
        </w:rPr>
      </w:pPr>
    </w:p>
    <w:p w14:paraId="7D02E2CB" w14:textId="56ECAD83" w:rsidR="00191A9C" w:rsidRPr="00AC4C41" w:rsidRDefault="00191A9C" w:rsidP="00191A9C">
      <w:pPr>
        <w:spacing w:beforeLines="50" w:before="156" w:afterLines="50" w:after="156"/>
        <w:rPr>
          <w:b/>
          <w:iCs/>
          <w:szCs w:val="22"/>
          <w:u w:val="single"/>
        </w:rPr>
      </w:pPr>
      <w:bookmarkStart w:id="12" w:name="OLE_LINK9"/>
      <w:bookmarkStart w:id="13" w:name="OLE_LINK10"/>
      <w:r w:rsidRPr="00AC4C41">
        <w:rPr>
          <w:b/>
          <w:iCs/>
          <w:szCs w:val="22"/>
          <w:u w:val="single"/>
        </w:rPr>
        <w:t xml:space="preserve">Comment 1.6: </w:t>
      </w:r>
    </w:p>
    <w:p w14:paraId="65F4FCF5" w14:textId="77777777" w:rsidR="00191A9C" w:rsidRPr="00046925" w:rsidRDefault="00191A9C" w:rsidP="00191A9C">
      <w:pPr>
        <w:spacing w:beforeLines="50" w:before="156" w:afterLines="50" w:after="156"/>
        <w:rPr>
          <w:i/>
          <w:color w:val="000000"/>
          <w:kern w:val="0"/>
          <w:szCs w:val="21"/>
        </w:rPr>
      </w:pPr>
      <w:r w:rsidRPr="00046925">
        <w:rPr>
          <w:i/>
          <w:color w:val="000000"/>
          <w:kern w:val="0"/>
          <w:szCs w:val="21"/>
        </w:rPr>
        <w:t>The introduction currently contains no motivation for why the reader will care about sheet inflation.  Add some description about what it is used for so the user will understand "why" we need sheet inflation to work better for self-intersecting sheets.</w:t>
      </w:r>
    </w:p>
    <w:p w14:paraId="4F198DED" w14:textId="02992ADC" w:rsidR="00191A9C" w:rsidRPr="00AC4C41" w:rsidRDefault="00191A9C" w:rsidP="00191A9C">
      <w:pPr>
        <w:spacing w:beforeLines="50" w:before="156" w:afterLines="50" w:after="156"/>
        <w:rPr>
          <w:b/>
          <w:iCs/>
          <w:szCs w:val="22"/>
          <w:u w:val="single"/>
        </w:rPr>
      </w:pPr>
      <w:r w:rsidRPr="00AC4C41">
        <w:rPr>
          <w:b/>
          <w:iCs/>
          <w:szCs w:val="22"/>
          <w:u w:val="single"/>
        </w:rPr>
        <w:lastRenderedPageBreak/>
        <w:t>Response:</w:t>
      </w:r>
    </w:p>
    <w:bookmarkEnd w:id="12"/>
    <w:bookmarkEnd w:id="13"/>
    <w:p w14:paraId="7D32DDEC" w14:textId="04C75436" w:rsidR="00191A9C" w:rsidRDefault="002D2FBF" w:rsidP="00281666">
      <w:pPr>
        <w:spacing w:beforeLines="50" w:before="156" w:afterLines="50" w:after="156"/>
        <w:rPr>
          <w:rFonts w:eastAsiaTheme="minorEastAsia"/>
        </w:rPr>
      </w:pPr>
      <w:r>
        <w:rPr>
          <w:rFonts w:eastAsiaTheme="minorEastAsia"/>
        </w:rPr>
        <w:t>To explain our motivation clearl</w:t>
      </w:r>
      <w:r w:rsidR="00730BC3">
        <w:rPr>
          <w:rFonts w:eastAsiaTheme="minorEastAsia"/>
        </w:rPr>
        <w:t>y, w</w:t>
      </w:r>
      <w:r>
        <w:rPr>
          <w:rFonts w:eastAsiaTheme="minorEastAsia"/>
        </w:rPr>
        <w:t xml:space="preserve">e </w:t>
      </w:r>
      <w:r w:rsidR="000656BB">
        <w:rPr>
          <w:rFonts w:eastAsiaTheme="minorEastAsia"/>
        </w:rPr>
        <w:t xml:space="preserve">first </w:t>
      </w:r>
      <w:r w:rsidR="00730BC3">
        <w:rPr>
          <w:rFonts w:eastAsiaTheme="minorEastAsia"/>
        </w:rPr>
        <w:t xml:space="preserve">provide an example at the beginning of introduction in Figure 1, showing why dual operations are useful for hexahedral mesh modification. Then we </w:t>
      </w:r>
      <w:r w:rsidR="004741EE">
        <w:rPr>
          <w:rFonts w:eastAsiaTheme="minorEastAsia"/>
        </w:rPr>
        <w:t xml:space="preserve">explain that sheet inflation is quite versatile to create various sheets for different mesh modification, and </w:t>
      </w:r>
      <w:r w:rsidR="00730BC3">
        <w:rPr>
          <w:rFonts w:eastAsiaTheme="minorEastAsia"/>
        </w:rPr>
        <w:t xml:space="preserve">provide a real example to show how sheet inflation can be utilized to effectively modify the hexahedral mesh </w:t>
      </w:r>
      <w:r w:rsidR="004741EE">
        <w:rPr>
          <w:rFonts w:eastAsiaTheme="minorEastAsia"/>
        </w:rPr>
        <w:t xml:space="preserve">boundary </w:t>
      </w:r>
      <w:r w:rsidR="00730BC3">
        <w:rPr>
          <w:rFonts w:eastAsiaTheme="minorEastAsia"/>
        </w:rPr>
        <w:t xml:space="preserve">in Figure 3, 4 and 5. </w:t>
      </w:r>
      <w:r w:rsidR="00784BE6">
        <w:rPr>
          <w:rFonts w:eastAsiaTheme="minorEastAsia"/>
        </w:rPr>
        <w:t xml:space="preserve">And then we also give another example in Figure 6 </w:t>
      </w:r>
      <w:r w:rsidR="0069126B">
        <w:rPr>
          <w:rFonts w:eastAsiaTheme="minorEastAsia"/>
        </w:rPr>
        <w:t>when self-intersecting sheets are needed to be inflated in order to reduce the high valence</w:t>
      </w:r>
      <w:r w:rsidR="002C67DE">
        <w:rPr>
          <w:rFonts w:eastAsiaTheme="minorEastAsia"/>
        </w:rPr>
        <w:t xml:space="preserve">. </w:t>
      </w:r>
      <w:r w:rsidR="000846DE">
        <w:rPr>
          <w:rFonts w:eastAsiaTheme="minorEastAsia"/>
        </w:rPr>
        <w:t>The new paragraphs and figures are shown below:</w:t>
      </w:r>
    </w:p>
    <w:p w14:paraId="46683A8D" w14:textId="77777777" w:rsidR="004741EE" w:rsidRDefault="004741EE" w:rsidP="00281666">
      <w:pPr>
        <w:spacing w:beforeLines="50" w:before="156" w:afterLines="50" w:after="156"/>
        <w:rPr>
          <w:rFonts w:eastAsiaTheme="minorEastAsia"/>
        </w:rPr>
      </w:pPr>
      <w:r>
        <w:rPr>
          <w:rFonts w:eastAsiaTheme="minorEastAsia"/>
        </w:rPr>
        <w:t>“</w:t>
      </w:r>
    </w:p>
    <w:p w14:paraId="17283401" w14:textId="77777777" w:rsidR="00EB3A04" w:rsidRPr="00EB3A04" w:rsidRDefault="00EB3A04" w:rsidP="00EB3A04">
      <w:pPr>
        <w:spacing w:beforeLines="50" w:before="156" w:afterLines="50" w:after="156"/>
        <w:rPr>
          <w:rFonts w:eastAsiaTheme="minorEastAsia"/>
        </w:rPr>
      </w:pPr>
      <w:r w:rsidRPr="00EB3A04">
        <w:rPr>
          <w:rFonts w:eastAsiaTheme="minorEastAsia"/>
        </w:rPr>
        <w:t xml:space="preserve">Due to the versatility to create various sheets, it is very promising to utilize sheet inflation in many mesh modification scenarios. One common scenario is to use sheet inflation to lo- </w:t>
      </w:r>
      <w:proofErr w:type="spellStart"/>
      <w:r w:rsidRPr="00EB3A04">
        <w:rPr>
          <w:rFonts w:eastAsiaTheme="minorEastAsia"/>
        </w:rPr>
        <w:t>cally</w:t>
      </w:r>
      <w:proofErr w:type="spellEnd"/>
      <w:r w:rsidRPr="00EB3A04">
        <w:rPr>
          <w:rFonts w:eastAsiaTheme="minorEastAsia"/>
        </w:rPr>
        <w:t xml:space="preserve"> change the mesh topology, especially the boundary </w:t>
      </w:r>
      <w:proofErr w:type="spellStart"/>
      <w:r w:rsidRPr="00EB3A04">
        <w:rPr>
          <w:rFonts w:eastAsiaTheme="minorEastAsia"/>
        </w:rPr>
        <w:t>topol</w:t>
      </w:r>
      <w:proofErr w:type="spellEnd"/>
      <w:r w:rsidRPr="00EB3A04">
        <w:rPr>
          <w:rFonts w:eastAsiaTheme="minorEastAsia"/>
        </w:rPr>
        <w:t xml:space="preserve">- </w:t>
      </w:r>
      <w:proofErr w:type="spellStart"/>
      <w:r w:rsidRPr="00EB3A04">
        <w:rPr>
          <w:rFonts w:eastAsiaTheme="minorEastAsia"/>
        </w:rPr>
        <w:t>ogy</w:t>
      </w:r>
      <w:proofErr w:type="spellEnd"/>
      <w:r w:rsidRPr="00EB3A04">
        <w:rPr>
          <w:rFonts w:eastAsiaTheme="minorEastAsia"/>
        </w:rPr>
        <w:t xml:space="preserve">. To meet the modification requirements, new sheets need to be created at the specified position within a delimited region. As the quad set plays a key role for sheet inflation, the main difficulty to achieve this is how to construct a qualified quad set under the user’s constraints. In practice, these constraints are usually specified by a set of boundary edges and a set of hexa- </w:t>
      </w:r>
      <w:proofErr w:type="spellStart"/>
      <w:r w:rsidRPr="00EB3A04">
        <w:rPr>
          <w:rFonts w:eastAsiaTheme="minorEastAsia"/>
        </w:rPr>
        <w:t>hedra</w:t>
      </w:r>
      <w:proofErr w:type="spellEnd"/>
      <w:r w:rsidRPr="00EB3A04">
        <w:rPr>
          <w:rFonts w:eastAsiaTheme="minorEastAsia"/>
        </w:rPr>
        <w:t>. The former determines the positions where the new sheet should appear on the mesh boundary, and the latter delimits the region where the new sheet can propagate.</w:t>
      </w:r>
    </w:p>
    <w:p w14:paraId="7C5FBFA2" w14:textId="77777777" w:rsidR="00EB3A04" w:rsidRPr="00EB3A04" w:rsidRDefault="00EB3A04" w:rsidP="00EB3A04">
      <w:pPr>
        <w:spacing w:beforeLines="50" w:before="156" w:afterLines="50" w:after="156"/>
        <w:rPr>
          <w:rFonts w:eastAsiaTheme="minorEastAsia"/>
        </w:rPr>
      </w:pPr>
      <w:r w:rsidRPr="00EB3A04">
        <w:rPr>
          <w:rFonts w:eastAsiaTheme="minorEastAsia"/>
        </w:rPr>
        <w:t xml:space="preserve">Figure 3 shows an example when such constrained sheet in- </w:t>
      </w:r>
      <w:proofErr w:type="spellStart"/>
      <w:r w:rsidRPr="00EB3A04">
        <w:rPr>
          <w:rFonts w:eastAsiaTheme="minorEastAsia"/>
        </w:rPr>
        <w:t>flation</w:t>
      </w:r>
      <w:proofErr w:type="spellEnd"/>
      <w:r w:rsidRPr="00EB3A04">
        <w:rPr>
          <w:rFonts w:eastAsiaTheme="minorEastAsia"/>
        </w:rPr>
        <w:t xml:space="preserve"> is required. Node valences (the number of adjacent edges of a node) and edge valences (the number of adjacent faces of an edge) are important quality metrics for quad meshes and hex meshes respectively, and high valences usually lead to poor mesh quality [12, 13, 14, 15]. Although valences of 5 are relatively acceptable, valences equal to or higher than 6 are usually considered to be undesirable. The hex mesh (Fig. 3a) contains one boundary node whose valence is 6. This high </w:t>
      </w:r>
      <w:proofErr w:type="spellStart"/>
      <w:r w:rsidRPr="00EB3A04">
        <w:rPr>
          <w:rFonts w:eastAsiaTheme="minorEastAsia"/>
        </w:rPr>
        <w:t>va</w:t>
      </w:r>
      <w:proofErr w:type="spellEnd"/>
      <w:r w:rsidRPr="00EB3A04">
        <w:rPr>
          <w:rFonts w:eastAsiaTheme="minorEastAsia"/>
        </w:rPr>
        <w:t xml:space="preserve">- </w:t>
      </w:r>
      <w:proofErr w:type="spellStart"/>
      <w:r w:rsidRPr="00EB3A04">
        <w:rPr>
          <w:rFonts w:eastAsiaTheme="minorEastAsia"/>
        </w:rPr>
        <w:t>lence</w:t>
      </w:r>
      <w:proofErr w:type="spellEnd"/>
      <w:r w:rsidRPr="00EB3A04">
        <w:rPr>
          <w:rFonts w:eastAsiaTheme="minorEastAsia"/>
        </w:rPr>
        <w:t xml:space="preserve"> can be reduced by splitting the node into two nodes with lower valences as shown in Fig. 3b.</w:t>
      </w:r>
    </w:p>
    <w:p w14:paraId="02AFCC38" w14:textId="0047AFAD" w:rsidR="004741EE" w:rsidRDefault="00EB3A04" w:rsidP="00EB3A04">
      <w:pPr>
        <w:spacing w:beforeLines="50" w:before="156" w:afterLines="50" w:after="156"/>
        <w:rPr>
          <w:rFonts w:eastAsiaTheme="minorEastAsia"/>
        </w:rPr>
      </w:pPr>
      <w:r w:rsidRPr="00EB3A04">
        <w:rPr>
          <w:rFonts w:eastAsiaTheme="minorEastAsia"/>
        </w:rPr>
        <w:t xml:space="preserve">A new sheet needs to be created due to the global </w:t>
      </w:r>
      <w:proofErr w:type="spellStart"/>
      <w:r w:rsidRPr="00EB3A04">
        <w:rPr>
          <w:rFonts w:eastAsiaTheme="minorEastAsia"/>
        </w:rPr>
        <w:t>connec</w:t>
      </w:r>
      <w:proofErr w:type="spellEnd"/>
      <w:r w:rsidRPr="00EB3A04">
        <w:rPr>
          <w:rFonts w:eastAsiaTheme="minorEastAsia"/>
        </w:rPr>
        <w:t xml:space="preserve">- </w:t>
      </w:r>
      <w:proofErr w:type="spellStart"/>
      <w:r w:rsidRPr="00EB3A04">
        <w:rPr>
          <w:rFonts w:eastAsiaTheme="minorEastAsia"/>
        </w:rPr>
        <w:t>tivity</w:t>
      </w:r>
      <w:proofErr w:type="spellEnd"/>
      <w:r w:rsidRPr="00EB3A04">
        <w:rPr>
          <w:rFonts w:eastAsiaTheme="minorEastAsia"/>
        </w:rPr>
        <w:t xml:space="preserve"> of hex meshes. To specify the position of the new sheet, two mesh edges adjacent to the high-valence node are selected as </w:t>
      </w:r>
      <w:proofErr w:type="gramStart"/>
      <w:r w:rsidRPr="00EB3A04">
        <w:rPr>
          <w:rFonts w:eastAsiaTheme="minorEastAsia"/>
        </w:rPr>
        <w:t>constraints(</w:t>
      </w:r>
      <w:proofErr w:type="gramEnd"/>
      <w:r w:rsidRPr="00EB3A04">
        <w:rPr>
          <w:rFonts w:eastAsiaTheme="minorEastAsia"/>
        </w:rPr>
        <w:t>Fig. 4a). Then a quad set is constructed (Fig. 4b) and the new sheet is inflated (Fig. 4c)). The high valence has been reduced as shown in Fig. 4e.</w:t>
      </w:r>
    </w:p>
    <w:p w14:paraId="6BE9E6F0" w14:textId="77777777" w:rsidR="00EB3A04" w:rsidRDefault="00EB3A04" w:rsidP="00EB3A04">
      <w:pPr>
        <w:keepNext/>
        <w:spacing w:beforeLines="50" w:before="156" w:afterLines="50" w:after="156"/>
      </w:pPr>
      <w:r>
        <w:rPr>
          <w:rFonts w:eastAsiaTheme="minorEastAsia"/>
          <w:noProof/>
        </w:rPr>
        <w:lastRenderedPageBreak/>
        <w:drawing>
          <wp:inline distT="0" distB="0" distL="0" distR="0" wp14:anchorId="42E16674" wp14:editId="2451F22C">
            <wp:extent cx="3936080" cy="3081770"/>
            <wp:effectExtent l="0" t="0" r="0" b="0"/>
            <wp:docPr id="2" name="图片 2" descr="Paper/rev_figures/intro_high_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per/rev_figures/intro_high_va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42791" cy="3087024"/>
                    </a:xfrm>
                    <a:prstGeom prst="rect">
                      <a:avLst/>
                    </a:prstGeom>
                    <a:noFill/>
                    <a:ln>
                      <a:noFill/>
                    </a:ln>
                  </pic:spPr>
                </pic:pic>
              </a:graphicData>
            </a:graphic>
          </wp:inline>
        </w:drawing>
      </w:r>
    </w:p>
    <w:p w14:paraId="3F9B1013" w14:textId="5330EF7C" w:rsidR="00EB3A04" w:rsidRDefault="00EB3A04" w:rsidP="00EB3A04">
      <w:pPr>
        <w:pStyle w:val="ac"/>
        <w:spacing w:before="156" w:after="156"/>
      </w:pPr>
      <w:r w:rsidRPr="00EB3A04">
        <w:t>Figure 3: An example when boundary modification is required: (a) the hex mesh with a high-valence node; (b) the high valence is reduced by splitting the node into two nodes.</w:t>
      </w:r>
    </w:p>
    <w:p w14:paraId="592B4335" w14:textId="19BE74FF" w:rsidR="00EB3A04" w:rsidRDefault="00EB3A04" w:rsidP="00EB3A04">
      <w:pPr>
        <w:pStyle w:val="ac"/>
        <w:spacing w:before="156" w:after="156"/>
        <w:rPr>
          <w:rFonts w:eastAsiaTheme="minorEastAsia"/>
        </w:rPr>
      </w:pPr>
    </w:p>
    <w:p w14:paraId="6BB743DF" w14:textId="77777777" w:rsidR="0050705B" w:rsidRDefault="0050705B" w:rsidP="0050705B">
      <w:pPr>
        <w:keepNext/>
      </w:pPr>
      <w:r>
        <w:rPr>
          <w:noProof/>
        </w:rPr>
        <w:drawing>
          <wp:inline distT="0" distB="0" distL="0" distR="0" wp14:anchorId="2424D920" wp14:editId="7E77E0B1">
            <wp:extent cx="3707480" cy="3086666"/>
            <wp:effectExtent l="0" t="0" r="0" b="0"/>
            <wp:docPr id="5" name="图片 5" descr="Paper/rev_figures/intro_high_val_w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per/rev_figures/intro_high_val_who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680" cy="3092660"/>
                    </a:xfrm>
                    <a:prstGeom prst="rect">
                      <a:avLst/>
                    </a:prstGeom>
                    <a:noFill/>
                    <a:ln>
                      <a:noFill/>
                    </a:ln>
                  </pic:spPr>
                </pic:pic>
              </a:graphicData>
            </a:graphic>
          </wp:inline>
        </w:drawing>
      </w:r>
    </w:p>
    <w:p w14:paraId="436567B1" w14:textId="2207429F" w:rsidR="0050705B" w:rsidRPr="0050705B" w:rsidRDefault="0050705B" w:rsidP="0050705B">
      <w:pPr>
        <w:rPr>
          <w:rFonts w:ascii="Calibri Light" w:eastAsia="黑体" w:hAnsi="Calibri Light"/>
          <w:sz w:val="20"/>
        </w:rPr>
      </w:pPr>
      <w:r w:rsidRPr="0050705B">
        <w:rPr>
          <w:rFonts w:ascii="Calibri Light" w:eastAsia="黑体" w:hAnsi="Calibri Light"/>
          <w:sz w:val="20"/>
        </w:rPr>
        <w:t xml:space="preserve">Figure 4: Reducing high valence by non-localized sheet </w:t>
      </w:r>
      <w:proofErr w:type="gramStart"/>
      <w:r w:rsidRPr="0050705B">
        <w:rPr>
          <w:rFonts w:ascii="Calibri Light" w:eastAsia="黑体" w:hAnsi="Calibri Light"/>
          <w:sz w:val="20"/>
        </w:rPr>
        <w:t>inflation :</w:t>
      </w:r>
      <w:proofErr w:type="gramEnd"/>
      <w:r w:rsidRPr="0050705B">
        <w:rPr>
          <w:rFonts w:ascii="Calibri Light" w:eastAsia="黑体" w:hAnsi="Calibri Light"/>
          <w:sz w:val="20"/>
        </w:rPr>
        <w:t xml:space="preserve"> (a) selected mesh edges where new sheet needs inflating; (b) the quad set for sheet inflation without local consideration; (c) the new sheet; (d) the high valence is improved.</w:t>
      </w:r>
    </w:p>
    <w:p w14:paraId="1760585E" w14:textId="5C1FDA2C" w:rsidR="00EB3A04" w:rsidRDefault="00EB3A04" w:rsidP="0050705B">
      <w:pPr>
        <w:pStyle w:val="ac"/>
        <w:spacing w:before="156" w:after="156"/>
      </w:pPr>
    </w:p>
    <w:p w14:paraId="07EEE56F" w14:textId="77777777" w:rsidR="00D91A9F" w:rsidRDefault="00D91A9F" w:rsidP="00D91A9F">
      <w:pPr>
        <w:keepNext/>
      </w:pPr>
      <w:r>
        <w:rPr>
          <w:noProof/>
        </w:rPr>
        <w:lastRenderedPageBreak/>
        <w:drawing>
          <wp:inline distT="0" distB="0" distL="0" distR="0" wp14:anchorId="7D4246EF" wp14:editId="17A33386">
            <wp:extent cx="3976916" cy="2208919"/>
            <wp:effectExtent l="0" t="0" r="0" b="0"/>
            <wp:docPr id="6" name="图片 6" descr="Paper/rev_figures/intro_high_val_localized_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per/rev_figures/intro_high_val_localized_in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1368" cy="2216946"/>
                    </a:xfrm>
                    <a:prstGeom prst="rect">
                      <a:avLst/>
                    </a:prstGeom>
                    <a:noFill/>
                    <a:ln>
                      <a:noFill/>
                    </a:ln>
                  </pic:spPr>
                </pic:pic>
              </a:graphicData>
            </a:graphic>
          </wp:inline>
        </w:drawing>
      </w:r>
    </w:p>
    <w:p w14:paraId="0B93831D" w14:textId="5AD7028A" w:rsidR="0050705B" w:rsidRDefault="00C51B73" w:rsidP="00D91A9F">
      <w:pPr>
        <w:pStyle w:val="ac"/>
        <w:spacing w:before="156" w:after="156"/>
      </w:pPr>
      <w:r w:rsidRPr="00C51B73">
        <w:t xml:space="preserve">Figure 5: Reducing high valence by non-localized sheet </w:t>
      </w:r>
      <w:proofErr w:type="gramStart"/>
      <w:r w:rsidRPr="00C51B73">
        <w:t>inflation :</w:t>
      </w:r>
      <w:proofErr w:type="gramEnd"/>
      <w:r w:rsidRPr="00C51B73">
        <w:t xml:space="preserve"> (a) selected mesh edges where new sheet needs inflating; (b) the quad set for sheet inflation without local consideration; (c) the new sheet; (d) the high valence is improved.</w:t>
      </w:r>
    </w:p>
    <w:p w14:paraId="35324CF2" w14:textId="622D55AA" w:rsidR="004358A7" w:rsidRDefault="004358A7" w:rsidP="004358A7">
      <w:r>
        <w:t>…</w:t>
      </w:r>
    </w:p>
    <w:p w14:paraId="003C4589" w14:textId="03CD7E84" w:rsidR="004358A7" w:rsidRDefault="004358A7" w:rsidP="004358A7">
      <w:r w:rsidRPr="004358A7">
        <w:t xml:space="preserve">Despite these achievements, to inflate complex sheets un- der various constraints, especially to generate self-intersecting sheets within a local region, is still very difficult. However, in many situations it is needed to locally create self-intersecting sheets. For </w:t>
      </w:r>
      <w:proofErr w:type="gramStart"/>
      <w:r w:rsidRPr="004358A7">
        <w:t>example</w:t>
      </w:r>
      <w:proofErr w:type="gramEnd"/>
      <w:r w:rsidRPr="004358A7">
        <w:t xml:space="preserve"> in Fig. 6a, when the node’s valence is 7, splitting method in Fig. 3b will not effectively reduce the high valence since one of the new nodes still has a high valence of 6 (Fig. 3b). Instead of selecting two adjacent edges, four </w:t>
      </w:r>
      <w:proofErr w:type="spellStart"/>
      <w:r w:rsidRPr="004358A7">
        <w:t>adja</w:t>
      </w:r>
      <w:proofErr w:type="spellEnd"/>
      <w:r w:rsidRPr="004358A7">
        <w:t xml:space="preserve">- cent edges are selected and the node is </w:t>
      </w:r>
      <w:proofErr w:type="spellStart"/>
      <w:r w:rsidRPr="004358A7">
        <w:t>splitted</w:t>
      </w:r>
      <w:proofErr w:type="spellEnd"/>
      <w:r w:rsidRPr="004358A7">
        <w:t xml:space="preserve"> into four nodes as shown in Fig. 3c, which requires a self-intersecting sheet be generated. Furthermore, how to assure the mesh quality for complex sheet inflation is also a challenging problem.</w:t>
      </w:r>
    </w:p>
    <w:p w14:paraId="497F9123" w14:textId="77777777" w:rsidR="004358A7" w:rsidRDefault="004358A7" w:rsidP="004358A7">
      <w:pPr>
        <w:keepNext/>
      </w:pPr>
      <w:r>
        <w:rPr>
          <w:noProof/>
        </w:rPr>
        <w:drawing>
          <wp:inline distT="0" distB="0" distL="0" distR="0" wp14:anchorId="48B23C4C" wp14:editId="0A10556A">
            <wp:extent cx="5262245" cy="2575560"/>
            <wp:effectExtent l="0" t="0" r="0" b="0"/>
            <wp:docPr id="7" name="图片 7" descr="Paper/rev_figures/intro_int_requi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per/rev_figures/intro_int_requir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2245" cy="2575560"/>
                    </a:xfrm>
                    <a:prstGeom prst="rect">
                      <a:avLst/>
                    </a:prstGeom>
                    <a:noFill/>
                    <a:ln>
                      <a:noFill/>
                    </a:ln>
                  </pic:spPr>
                </pic:pic>
              </a:graphicData>
            </a:graphic>
          </wp:inline>
        </w:drawing>
      </w:r>
    </w:p>
    <w:p w14:paraId="7D7B4506" w14:textId="1077BA05" w:rsidR="004358A7" w:rsidRPr="004358A7" w:rsidRDefault="000B00EA" w:rsidP="004358A7">
      <w:pPr>
        <w:pStyle w:val="ac"/>
        <w:spacing w:before="156" w:after="156"/>
      </w:pPr>
      <w:r w:rsidRPr="000B00EA">
        <w:t>Figure 6: An example when a self-intersecting sheet is required to be generated: (a) the hex mesh with a high-valence node; (b) the high valence is reduced by splitting the node into four nodes.</w:t>
      </w:r>
    </w:p>
    <w:p w14:paraId="0D019250" w14:textId="2C1F01E4" w:rsidR="004741EE" w:rsidRDefault="004741EE" w:rsidP="00281666">
      <w:pPr>
        <w:spacing w:beforeLines="50" w:before="156" w:afterLines="50" w:after="156"/>
        <w:rPr>
          <w:rFonts w:eastAsiaTheme="minorEastAsia"/>
        </w:rPr>
      </w:pPr>
      <w:proofErr w:type="gramStart"/>
      <w:r>
        <w:rPr>
          <w:rFonts w:eastAsiaTheme="minorEastAsia"/>
        </w:rPr>
        <w:t>”</w:t>
      </w:r>
      <w:r w:rsidR="00BE5F2E">
        <w:rPr>
          <w:rFonts w:eastAsiaTheme="minorEastAsia"/>
        </w:rPr>
        <w:t>(</w:t>
      </w:r>
      <w:proofErr w:type="gramEnd"/>
      <w:r w:rsidR="00BE5F2E">
        <w:rPr>
          <w:rFonts w:eastAsiaTheme="minorEastAsia"/>
        </w:rPr>
        <w:t>Sec.1)</w:t>
      </w:r>
    </w:p>
    <w:p w14:paraId="2D9F9850" w14:textId="77777777" w:rsidR="00547383" w:rsidRDefault="00547383" w:rsidP="00281666">
      <w:pPr>
        <w:spacing w:beforeLines="50" w:before="156" w:afterLines="50" w:after="156"/>
        <w:rPr>
          <w:rFonts w:eastAsiaTheme="minorEastAsia"/>
        </w:rPr>
      </w:pPr>
    </w:p>
    <w:p w14:paraId="6CAE33AF" w14:textId="520FDB52" w:rsidR="00191A9C" w:rsidRPr="00AC4C41" w:rsidRDefault="00191A9C" w:rsidP="00191A9C">
      <w:pPr>
        <w:spacing w:beforeLines="50" w:before="156" w:afterLines="50" w:after="156"/>
        <w:rPr>
          <w:b/>
          <w:iCs/>
          <w:szCs w:val="22"/>
          <w:u w:val="single"/>
        </w:rPr>
      </w:pPr>
      <w:bookmarkStart w:id="14" w:name="OLE_LINK11"/>
      <w:bookmarkStart w:id="15" w:name="OLE_LINK12"/>
      <w:r w:rsidRPr="00AC4C41">
        <w:rPr>
          <w:b/>
          <w:iCs/>
          <w:szCs w:val="22"/>
          <w:u w:val="single"/>
        </w:rPr>
        <w:lastRenderedPageBreak/>
        <w:t xml:space="preserve">Comment 1.7: </w:t>
      </w:r>
    </w:p>
    <w:p w14:paraId="032FEE42" w14:textId="449BAFB7" w:rsidR="00962214" w:rsidRPr="00046925" w:rsidRDefault="00962214" w:rsidP="00191A9C">
      <w:pPr>
        <w:spacing w:beforeLines="50" w:before="156" w:afterLines="50" w:after="156"/>
        <w:rPr>
          <w:i/>
          <w:color w:val="000000"/>
          <w:kern w:val="0"/>
          <w:szCs w:val="21"/>
        </w:rPr>
      </w:pPr>
      <w:r w:rsidRPr="00046925">
        <w:rPr>
          <w:i/>
          <w:color w:val="000000"/>
          <w:kern w:val="0"/>
          <w:szCs w:val="21"/>
        </w:rPr>
        <w:t>Figure 3 again is too small.  In every paper I've read from these authors, their figures are too small.  Why can't Figure 3 be 2 rows, rather than 1</w:t>
      </w:r>
    </w:p>
    <w:p w14:paraId="44177476" w14:textId="77777777" w:rsidR="00191A9C" w:rsidRPr="00AC4C41" w:rsidRDefault="00191A9C" w:rsidP="00191A9C">
      <w:pPr>
        <w:spacing w:beforeLines="50" w:before="156" w:afterLines="50" w:after="156"/>
        <w:rPr>
          <w:b/>
          <w:iCs/>
          <w:szCs w:val="22"/>
          <w:u w:val="single"/>
        </w:rPr>
      </w:pPr>
      <w:r w:rsidRPr="00AC4C41">
        <w:rPr>
          <w:b/>
          <w:iCs/>
          <w:szCs w:val="22"/>
          <w:u w:val="single"/>
        </w:rPr>
        <w:t>Response:</w:t>
      </w:r>
    </w:p>
    <w:bookmarkEnd w:id="14"/>
    <w:bookmarkEnd w:id="15"/>
    <w:p w14:paraId="79C40703" w14:textId="7A3F6EC7" w:rsidR="00191A9C" w:rsidRDefault="00B54C1C" w:rsidP="00281666">
      <w:pPr>
        <w:spacing w:beforeLines="50" w:before="156" w:afterLines="50" w:after="156"/>
        <w:rPr>
          <w:rFonts w:eastAsiaTheme="minorEastAsia"/>
        </w:rPr>
      </w:pPr>
      <w:r>
        <w:rPr>
          <w:rFonts w:eastAsiaTheme="minorEastAsia"/>
        </w:rPr>
        <w:t>Figure 3 has been revised as below:</w:t>
      </w:r>
    </w:p>
    <w:p w14:paraId="2256E297" w14:textId="62615431" w:rsidR="00B54C1C" w:rsidRDefault="00B54C1C" w:rsidP="00281666">
      <w:pPr>
        <w:spacing w:beforeLines="50" w:before="156" w:afterLines="50" w:after="156"/>
        <w:rPr>
          <w:rFonts w:eastAsiaTheme="minorEastAsia"/>
        </w:rPr>
      </w:pPr>
      <w:r>
        <w:rPr>
          <w:rFonts w:eastAsiaTheme="minorEastAsia"/>
          <w:noProof/>
        </w:rPr>
        <w:drawing>
          <wp:inline distT="0" distB="0" distL="0" distR="0" wp14:anchorId="528D8106" wp14:editId="43991256">
            <wp:extent cx="5262245" cy="3912870"/>
            <wp:effectExtent l="0" t="0" r="0" b="0"/>
            <wp:docPr id="8" name="图片 8" descr="Paper/figures/over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per/figures/overview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2245" cy="3912870"/>
                    </a:xfrm>
                    <a:prstGeom prst="rect">
                      <a:avLst/>
                    </a:prstGeom>
                    <a:noFill/>
                    <a:ln>
                      <a:noFill/>
                    </a:ln>
                  </pic:spPr>
                </pic:pic>
              </a:graphicData>
            </a:graphic>
          </wp:inline>
        </w:drawing>
      </w:r>
    </w:p>
    <w:p w14:paraId="5782E6E8" w14:textId="77777777" w:rsidR="00293FAF" w:rsidRDefault="00293FAF" w:rsidP="00281666">
      <w:pPr>
        <w:spacing w:beforeLines="50" w:before="156" w:afterLines="50" w:after="156"/>
        <w:rPr>
          <w:rFonts w:eastAsiaTheme="minorEastAsia"/>
        </w:rPr>
      </w:pPr>
    </w:p>
    <w:p w14:paraId="1562C7CF" w14:textId="10FE3471" w:rsidR="00D56413" w:rsidRPr="00AC4C41" w:rsidRDefault="00ED1565" w:rsidP="00D56413">
      <w:pPr>
        <w:spacing w:beforeLines="50" w:before="156" w:afterLines="50" w:after="156"/>
        <w:rPr>
          <w:b/>
          <w:iCs/>
          <w:szCs w:val="22"/>
          <w:u w:val="single"/>
        </w:rPr>
      </w:pPr>
      <w:bookmarkStart w:id="16" w:name="OLE_LINK13"/>
      <w:bookmarkStart w:id="17" w:name="OLE_LINK14"/>
      <w:r w:rsidRPr="00AC4C41">
        <w:rPr>
          <w:b/>
          <w:iCs/>
          <w:szCs w:val="22"/>
          <w:u w:val="single"/>
        </w:rPr>
        <w:t>Comment 1.8</w:t>
      </w:r>
      <w:r w:rsidR="00D56413" w:rsidRPr="00AC4C41">
        <w:rPr>
          <w:b/>
          <w:iCs/>
          <w:szCs w:val="22"/>
          <w:u w:val="single"/>
        </w:rPr>
        <w:t xml:space="preserve">: </w:t>
      </w:r>
    </w:p>
    <w:bookmarkEnd w:id="16"/>
    <w:bookmarkEnd w:id="17"/>
    <w:p w14:paraId="032E803D" w14:textId="014C1910" w:rsidR="00ED1565" w:rsidRPr="00046925" w:rsidRDefault="00ED1565" w:rsidP="00D56413">
      <w:pPr>
        <w:spacing w:beforeLines="50" w:before="156" w:afterLines="50" w:after="156"/>
        <w:rPr>
          <w:i/>
          <w:color w:val="000000"/>
          <w:kern w:val="0"/>
          <w:szCs w:val="21"/>
        </w:rPr>
      </w:pPr>
      <w:r w:rsidRPr="00046925">
        <w:rPr>
          <w:i/>
          <w:color w:val="000000"/>
          <w:kern w:val="0"/>
          <w:szCs w:val="21"/>
        </w:rPr>
        <w:t>Figure 3-Step 1 mentions a "set of hexahedra as constraints" but there is no explanation as to where this set comes from.  Why not use all the hexes in the mesh?</w:t>
      </w:r>
    </w:p>
    <w:p w14:paraId="2961638B" w14:textId="77777777" w:rsidR="00D56413" w:rsidRPr="00AC4C41" w:rsidRDefault="00D56413" w:rsidP="00D56413">
      <w:pPr>
        <w:spacing w:beforeLines="50" w:before="156" w:afterLines="50" w:after="156"/>
        <w:rPr>
          <w:b/>
          <w:iCs/>
          <w:szCs w:val="22"/>
          <w:u w:val="single"/>
        </w:rPr>
      </w:pPr>
      <w:bookmarkStart w:id="18" w:name="OLE_LINK15"/>
      <w:bookmarkStart w:id="19" w:name="OLE_LINK16"/>
      <w:r w:rsidRPr="00AC4C41">
        <w:rPr>
          <w:b/>
          <w:iCs/>
          <w:szCs w:val="22"/>
          <w:u w:val="single"/>
        </w:rPr>
        <w:t>Response:</w:t>
      </w:r>
    </w:p>
    <w:bookmarkEnd w:id="18"/>
    <w:bookmarkEnd w:id="19"/>
    <w:p w14:paraId="507A630B" w14:textId="458CECD7" w:rsidR="00D56413" w:rsidRDefault="002723D3" w:rsidP="00281666">
      <w:pPr>
        <w:spacing w:beforeLines="50" w:before="156" w:afterLines="50" w:after="156"/>
        <w:rPr>
          <w:rFonts w:eastAsiaTheme="minorEastAsia"/>
        </w:rPr>
      </w:pPr>
      <w:r>
        <w:rPr>
          <w:rFonts w:eastAsiaTheme="minorEastAsia"/>
        </w:rPr>
        <w:t xml:space="preserve">The hexahedra set is used to delimit the </w:t>
      </w:r>
      <w:r w:rsidR="00912DB5">
        <w:rPr>
          <w:rFonts w:eastAsiaTheme="minorEastAsia"/>
        </w:rPr>
        <w:t xml:space="preserve">region where the new sheet can propagate. </w:t>
      </w:r>
      <w:r w:rsidR="00A423B2">
        <w:rPr>
          <w:rFonts w:eastAsiaTheme="minorEastAsia"/>
        </w:rPr>
        <w:t xml:space="preserve">In the example of using sheet inflation to reduce high node valence, we provide two different sheet inflation results in Figure 4 and 5. </w:t>
      </w:r>
      <w:r w:rsidR="005E79B5">
        <w:rPr>
          <w:rFonts w:eastAsiaTheme="minorEastAsia"/>
        </w:rPr>
        <w:t xml:space="preserve">The former contains no region constraints while the latter is specified the region constraints. </w:t>
      </w:r>
      <w:r w:rsidR="00D027AF">
        <w:rPr>
          <w:rFonts w:eastAsiaTheme="minorEastAsia"/>
        </w:rPr>
        <w:t xml:space="preserve">Comparing the two results, it can be seen that </w:t>
      </w:r>
      <w:r w:rsidR="000804C4">
        <w:rPr>
          <w:rFonts w:eastAsiaTheme="minorEastAsia"/>
        </w:rPr>
        <w:t>after specifying the region by a set of hexahedra, the new sheet is guaranteed to be within that region and not impact the rest of the mesh, effectively making the sheet inflation local to the whole mesh.</w:t>
      </w:r>
    </w:p>
    <w:p w14:paraId="209A761C" w14:textId="77777777" w:rsidR="002723D3" w:rsidRDefault="002723D3" w:rsidP="00281666">
      <w:pPr>
        <w:spacing w:beforeLines="50" w:before="156" w:afterLines="50" w:after="156"/>
        <w:rPr>
          <w:rFonts w:eastAsiaTheme="minorEastAsia"/>
        </w:rPr>
      </w:pPr>
    </w:p>
    <w:p w14:paraId="2C83CBF1" w14:textId="3B4E37F3" w:rsidR="008D2013" w:rsidRPr="00AC4C41" w:rsidRDefault="008D2013" w:rsidP="00AC4C41">
      <w:pPr>
        <w:spacing w:beforeLines="50" w:before="156" w:afterLines="50" w:after="156"/>
        <w:rPr>
          <w:b/>
          <w:iCs/>
          <w:szCs w:val="22"/>
          <w:u w:val="single"/>
        </w:rPr>
      </w:pPr>
      <w:bookmarkStart w:id="20" w:name="OLE_LINK17"/>
      <w:bookmarkStart w:id="21" w:name="OLE_LINK18"/>
      <w:r w:rsidRPr="00AC4C41">
        <w:rPr>
          <w:b/>
          <w:iCs/>
          <w:szCs w:val="22"/>
          <w:u w:val="single"/>
        </w:rPr>
        <w:t xml:space="preserve">Comment 1.9: </w:t>
      </w:r>
    </w:p>
    <w:p w14:paraId="312B060C" w14:textId="72A84C90" w:rsidR="00193836" w:rsidRPr="00046925" w:rsidRDefault="00193836" w:rsidP="00046925">
      <w:pPr>
        <w:spacing w:beforeLines="50" w:before="156" w:afterLines="50" w:after="156"/>
        <w:rPr>
          <w:i/>
          <w:color w:val="000000"/>
          <w:kern w:val="0"/>
          <w:szCs w:val="21"/>
        </w:rPr>
      </w:pPr>
      <w:r w:rsidRPr="00046925">
        <w:rPr>
          <w:i/>
          <w:color w:val="000000"/>
          <w:kern w:val="0"/>
          <w:szCs w:val="21"/>
        </w:rPr>
        <w:lastRenderedPageBreak/>
        <w:t>Line 50-51: "... makes Pillowing prevailing ..." should be "... makes Pillowing prevalent ..."</w:t>
      </w:r>
    </w:p>
    <w:p w14:paraId="406BF8E2" w14:textId="77777777" w:rsidR="008D2013" w:rsidRPr="00AC4C41" w:rsidRDefault="008D2013" w:rsidP="008D2013">
      <w:pPr>
        <w:spacing w:beforeLines="50" w:before="156" w:afterLines="50" w:after="156"/>
        <w:rPr>
          <w:b/>
          <w:iCs/>
          <w:szCs w:val="22"/>
          <w:u w:val="single"/>
        </w:rPr>
      </w:pPr>
      <w:r w:rsidRPr="00AC4C41">
        <w:rPr>
          <w:b/>
          <w:iCs/>
          <w:szCs w:val="22"/>
          <w:u w:val="single"/>
        </w:rPr>
        <w:t>Response:</w:t>
      </w:r>
    </w:p>
    <w:p w14:paraId="0C24B2AF" w14:textId="0F339B44" w:rsidR="008D2013" w:rsidRDefault="002F0867" w:rsidP="00281666">
      <w:pPr>
        <w:spacing w:beforeLines="50" w:before="156" w:afterLines="50" w:after="156"/>
        <w:rPr>
          <w:rFonts w:eastAsiaTheme="minorEastAsia"/>
        </w:rPr>
      </w:pPr>
      <w:bookmarkStart w:id="22" w:name="OLE_LINK40"/>
      <w:bookmarkStart w:id="23" w:name="OLE_LINK41"/>
      <w:bookmarkEnd w:id="20"/>
      <w:bookmarkEnd w:id="21"/>
      <w:r>
        <w:rPr>
          <w:rFonts w:eastAsiaTheme="minorEastAsia"/>
        </w:rPr>
        <w:t>The sentence has been revised according to your suggestion.</w:t>
      </w:r>
    </w:p>
    <w:bookmarkEnd w:id="22"/>
    <w:bookmarkEnd w:id="23"/>
    <w:p w14:paraId="54D31D89" w14:textId="77777777" w:rsidR="00D6027B" w:rsidRDefault="00D6027B" w:rsidP="00281666">
      <w:pPr>
        <w:spacing w:beforeLines="50" w:before="156" w:afterLines="50" w:after="156"/>
        <w:rPr>
          <w:rFonts w:eastAsiaTheme="minorEastAsia"/>
        </w:rPr>
      </w:pPr>
    </w:p>
    <w:p w14:paraId="0B50548E" w14:textId="1B58CF99" w:rsidR="008D2013" w:rsidRPr="00AC4C41" w:rsidRDefault="008D2013" w:rsidP="008D2013">
      <w:pPr>
        <w:spacing w:beforeLines="50" w:before="156" w:afterLines="50" w:after="156"/>
        <w:rPr>
          <w:b/>
          <w:iCs/>
          <w:szCs w:val="22"/>
          <w:u w:val="single"/>
        </w:rPr>
      </w:pPr>
      <w:r w:rsidRPr="00AC4C41">
        <w:rPr>
          <w:b/>
          <w:iCs/>
          <w:szCs w:val="22"/>
          <w:u w:val="single"/>
        </w:rPr>
        <w:t xml:space="preserve">Comment 1.10: </w:t>
      </w:r>
    </w:p>
    <w:p w14:paraId="3D8E1371" w14:textId="456D24BF" w:rsidR="00193836" w:rsidRPr="00046925" w:rsidRDefault="00DA047C" w:rsidP="008D2013">
      <w:pPr>
        <w:spacing w:beforeLines="50" w:before="156" w:afterLines="50" w:after="156"/>
        <w:rPr>
          <w:i/>
          <w:color w:val="000000"/>
          <w:kern w:val="0"/>
          <w:szCs w:val="21"/>
        </w:rPr>
      </w:pPr>
      <w:r w:rsidRPr="00046925">
        <w:rPr>
          <w:i/>
          <w:color w:val="000000"/>
          <w:kern w:val="0"/>
          <w:szCs w:val="21"/>
        </w:rPr>
        <w:t>Line 85, what boundary loop?  You haven't defined this yet.</w:t>
      </w:r>
    </w:p>
    <w:p w14:paraId="23C875FF" w14:textId="77777777" w:rsidR="008D2013" w:rsidRPr="00AC4C41" w:rsidRDefault="008D2013" w:rsidP="008D2013">
      <w:pPr>
        <w:spacing w:beforeLines="50" w:before="156" w:afterLines="50" w:after="156"/>
        <w:rPr>
          <w:b/>
          <w:iCs/>
          <w:szCs w:val="22"/>
          <w:u w:val="single"/>
        </w:rPr>
      </w:pPr>
      <w:r w:rsidRPr="00AC4C41">
        <w:rPr>
          <w:b/>
          <w:iCs/>
          <w:szCs w:val="22"/>
          <w:u w:val="single"/>
        </w:rPr>
        <w:t>Response:</w:t>
      </w:r>
    </w:p>
    <w:p w14:paraId="42C54077" w14:textId="69324369" w:rsidR="008D2013" w:rsidRDefault="00660497" w:rsidP="00281666">
      <w:pPr>
        <w:spacing w:beforeLines="50" w:before="156" w:afterLines="50" w:after="156"/>
        <w:rPr>
          <w:rFonts w:eastAsiaTheme="minorEastAsia"/>
        </w:rPr>
      </w:pPr>
      <w:r>
        <w:rPr>
          <w:rFonts w:eastAsiaTheme="minorEastAsia"/>
        </w:rPr>
        <w:t xml:space="preserve">The boundary loop is the mesh edges that the quad set intersects with the hexahedral mesh boundary. </w:t>
      </w:r>
      <w:r w:rsidR="007B1C5E">
        <w:rPr>
          <w:rFonts w:eastAsiaTheme="minorEastAsia"/>
        </w:rPr>
        <w:t>We add a sentence to explain this:</w:t>
      </w:r>
    </w:p>
    <w:p w14:paraId="381E048B" w14:textId="7B55D6CE" w:rsidR="007B1C5E" w:rsidRDefault="007B1C5E" w:rsidP="00281666">
      <w:pPr>
        <w:spacing w:beforeLines="50" w:before="156" w:afterLines="50" w:after="156"/>
        <w:rPr>
          <w:rFonts w:eastAsiaTheme="minorEastAsia"/>
        </w:rPr>
      </w:pPr>
      <w:r>
        <w:rPr>
          <w:rFonts w:eastAsiaTheme="minorEastAsia"/>
        </w:rPr>
        <w:t>“…</w:t>
      </w:r>
      <w:r w:rsidRPr="007B1C5E">
        <w:t xml:space="preserve"> </w:t>
      </w:r>
      <w:r w:rsidRPr="007B1C5E">
        <w:rPr>
          <w:rFonts w:eastAsiaTheme="minorEastAsia"/>
        </w:rPr>
        <w:t>For a quad set, the mesh edges where it intersects with the mesh boun</w:t>
      </w:r>
      <w:r w:rsidR="00BC105F">
        <w:rPr>
          <w:rFonts w:eastAsiaTheme="minorEastAsia"/>
        </w:rPr>
        <w:t>dary form the quad set’s bound</w:t>
      </w:r>
      <w:r w:rsidRPr="007B1C5E">
        <w:rPr>
          <w:rFonts w:eastAsiaTheme="minorEastAsia"/>
        </w:rPr>
        <w:t>ary loop/loops</w:t>
      </w:r>
      <w:r>
        <w:rPr>
          <w:rFonts w:eastAsiaTheme="minorEastAsia"/>
        </w:rPr>
        <w:t>….” (Sec.1)</w:t>
      </w:r>
    </w:p>
    <w:p w14:paraId="49D83EDE" w14:textId="77777777" w:rsidR="002F0867" w:rsidRDefault="002F0867" w:rsidP="00281666">
      <w:pPr>
        <w:spacing w:beforeLines="50" w:before="156" w:afterLines="50" w:after="156"/>
        <w:rPr>
          <w:rFonts w:eastAsiaTheme="minorEastAsia"/>
        </w:rPr>
      </w:pPr>
    </w:p>
    <w:p w14:paraId="166C0803" w14:textId="3DF7F827" w:rsidR="008D2013" w:rsidRPr="00AC4C41" w:rsidRDefault="008D2013" w:rsidP="008D2013">
      <w:pPr>
        <w:spacing w:beforeLines="50" w:before="156" w:afterLines="50" w:after="156"/>
        <w:rPr>
          <w:b/>
          <w:iCs/>
          <w:szCs w:val="22"/>
          <w:u w:val="single"/>
        </w:rPr>
      </w:pPr>
      <w:r w:rsidRPr="00AC4C41">
        <w:rPr>
          <w:b/>
          <w:iCs/>
          <w:szCs w:val="22"/>
          <w:u w:val="single"/>
        </w:rPr>
        <w:t xml:space="preserve">Comment 1.11: </w:t>
      </w:r>
    </w:p>
    <w:p w14:paraId="0727885C" w14:textId="28B5F08E" w:rsidR="00DA047C" w:rsidRPr="00046925" w:rsidRDefault="00DA047C" w:rsidP="008D2013">
      <w:pPr>
        <w:spacing w:beforeLines="50" w:before="156" w:afterLines="50" w:after="156"/>
        <w:rPr>
          <w:i/>
          <w:color w:val="000000"/>
          <w:kern w:val="0"/>
          <w:szCs w:val="21"/>
        </w:rPr>
      </w:pPr>
      <w:r w:rsidRPr="00046925">
        <w:rPr>
          <w:i/>
          <w:color w:val="000000"/>
          <w:kern w:val="0"/>
          <w:szCs w:val="21"/>
        </w:rPr>
        <w:t>I had to stare at Figure 6 for a very long time (5-10 minutes) before I understood it.  Can you simplify this, or add more explanation text?  I still don't understand what you mean by "template" in this context.  Do you mean "cases" instead of template?</w:t>
      </w:r>
    </w:p>
    <w:p w14:paraId="497C1E4D" w14:textId="77777777" w:rsidR="008D2013" w:rsidRPr="00AC4C41" w:rsidRDefault="008D2013" w:rsidP="008D2013">
      <w:pPr>
        <w:spacing w:beforeLines="50" w:before="156" w:afterLines="50" w:after="156"/>
        <w:rPr>
          <w:b/>
          <w:iCs/>
          <w:szCs w:val="22"/>
          <w:u w:val="single"/>
        </w:rPr>
      </w:pPr>
      <w:r w:rsidRPr="00AC4C41">
        <w:rPr>
          <w:b/>
          <w:iCs/>
          <w:szCs w:val="22"/>
          <w:u w:val="single"/>
        </w:rPr>
        <w:t>Response:</w:t>
      </w:r>
    </w:p>
    <w:p w14:paraId="177A4E61" w14:textId="6893D5FF" w:rsidR="008D2013" w:rsidRDefault="00502020" w:rsidP="00281666">
      <w:pPr>
        <w:spacing w:beforeLines="50" w:before="156" w:afterLines="50" w:after="156"/>
        <w:rPr>
          <w:rFonts w:eastAsiaTheme="minorEastAsia"/>
        </w:rPr>
      </w:pPr>
      <w:r>
        <w:rPr>
          <w:rFonts w:eastAsiaTheme="minorEastAsia"/>
        </w:rPr>
        <w:t xml:space="preserve">Sorry for </w:t>
      </w:r>
      <w:r w:rsidR="0054062B">
        <w:rPr>
          <w:rFonts w:eastAsiaTheme="minorEastAsia"/>
        </w:rPr>
        <w:t xml:space="preserve">not explaining it clear. We have revised that part. </w:t>
      </w:r>
      <w:r w:rsidR="00525B05">
        <w:rPr>
          <w:rFonts w:eastAsiaTheme="minorEastAsia"/>
        </w:rPr>
        <w:t>We now use “local intersecting structures” instead of “template”</w:t>
      </w:r>
      <w:r w:rsidR="0035661F">
        <w:rPr>
          <w:rFonts w:eastAsiaTheme="minorEastAsia"/>
        </w:rPr>
        <w:t>, and the revised paragraphs and figure captions are below:</w:t>
      </w:r>
    </w:p>
    <w:p w14:paraId="65F0BEFA" w14:textId="77777777" w:rsidR="0035661F" w:rsidRDefault="0035661F" w:rsidP="00281666">
      <w:pPr>
        <w:spacing w:beforeLines="50" w:before="156" w:afterLines="50" w:after="156"/>
        <w:rPr>
          <w:rFonts w:eastAsiaTheme="minorEastAsia"/>
        </w:rPr>
      </w:pPr>
      <w:r>
        <w:rPr>
          <w:rFonts w:eastAsiaTheme="minorEastAsia"/>
        </w:rPr>
        <w:t>“…</w:t>
      </w:r>
    </w:p>
    <w:p w14:paraId="5AC12076" w14:textId="77777777" w:rsidR="0035661F" w:rsidRPr="0035661F" w:rsidRDefault="0035661F" w:rsidP="0035661F">
      <w:pPr>
        <w:spacing w:beforeLines="50" w:before="156" w:afterLines="50" w:after="156"/>
        <w:rPr>
          <w:rFonts w:eastAsiaTheme="minorEastAsia"/>
        </w:rPr>
      </w:pPr>
      <w:r w:rsidRPr="0035661F">
        <w:rPr>
          <w:rFonts w:eastAsiaTheme="minorEastAsia"/>
        </w:rPr>
        <w:t>Based on the observation of the structures of quadrilateral sets, we introduce two local intersecting structures that can be used to pair intersecting nodes. By recursively searching these two local intersecting structures on input the boundary mesh edges, a proper pairing between intersecting nodes can be achieved.</w:t>
      </w:r>
    </w:p>
    <w:p w14:paraId="3E0727CF" w14:textId="77777777" w:rsidR="0035661F" w:rsidRPr="0035661F" w:rsidRDefault="0035661F" w:rsidP="0035661F">
      <w:pPr>
        <w:spacing w:beforeLines="50" w:before="156" w:afterLines="50" w:after="156"/>
        <w:rPr>
          <w:rFonts w:eastAsiaTheme="minorEastAsia"/>
        </w:rPr>
      </w:pPr>
      <w:r w:rsidRPr="0035661F">
        <w:rPr>
          <w:rFonts w:eastAsiaTheme="minorEastAsia"/>
        </w:rPr>
        <w:t xml:space="preserve">On various intersecting quad sets, two local intersecting quad subsets are commonly observed which are shown in Fig. 10(a) and Fig. 10(f). These two quad subsets both have one intersect- </w:t>
      </w:r>
      <w:proofErr w:type="spellStart"/>
      <w:r w:rsidRPr="0035661F">
        <w:rPr>
          <w:rFonts w:eastAsiaTheme="minorEastAsia"/>
        </w:rPr>
        <w:t>ing</w:t>
      </w:r>
      <w:proofErr w:type="spellEnd"/>
      <w:r w:rsidRPr="0035661F">
        <w:rPr>
          <w:rFonts w:eastAsiaTheme="minorEastAsia"/>
        </w:rPr>
        <w:t xml:space="preserve"> line and two intersecting nodes on their boundary loops. The topological structures of their boundary loops are shown in Fig. 10(d) and Fig. 10(</w:t>
      </w:r>
      <w:proofErr w:type="spellStart"/>
      <w:r w:rsidRPr="0035661F">
        <w:rPr>
          <w:rFonts w:eastAsiaTheme="minorEastAsia"/>
        </w:rPr>
        <w:t>i</w:t>
      </w:r>
      <w:proofErr w:type="spellEnd"/>
      <w:r w:rsidRPr="0035661F">
        <w:rPr>
          <w:rFonts w:eastAsiaTheme="minorEastAsia"/>
        </w:rPr>
        <w:t>). Conversely, if a local intersecting structure of the mesh edges is found to share the same topology with either Fig. 10(d) or Fig. 10(</w:t>
      </w:r>
      <w:proofErr w:type="spellStart"/>
      <w:r w:rsidRPr="0035661F">
        <w:rPr>
          <w:rFonts w:eastAsiaTheme="minorEastAsia"/>
        </w:rPr>
        <w:t>i</w:t>
      </w:r>
      <w:proofErr w:type="spellEnd"/>
      <w:r w:rsidRPr="0035661F">
        <w:rPr>
          <w:rFonts w:eastAsiaTheme="minorEastAsia"/>
        </w:rPr>
        <w:t xml:space="preserve">), there should be a </w:t>
      </w:r>
      <w:proofErr w:type="spellStart"/>
      <w:r w:rsidRPr="0035661F">
        <w:rPr>
          <w:rFonts w:eastAsiaTheme="minorEastAsia"/>
        </w:rPr>
        <w:t>corre</w:t>
      </w:r>
      <w:proofErr w:type="spellEnd"/>
      <w:r w:rsidRPr="0035661F">
        <w:rPr>
          <w:rFonts w:eastAsiaTheme="minorEastAsia"/>
        </w:rPr>
        <w:t xml:space="preserve">- </w:t>
      </w:r>
      <w:proofErr w:type="spellStart"/>
      <w:r w:rsidRPr="0035661F">
        <w:rPr>
          <w:rFonts w:eastAsiaTheme="minorEastAsia"/>
        </w:rPr>
        <w:t>sponding</w:t>
      </w:r>
      <w:proofErr w:type="spellEnd"/>
      <w:r w:rsidRPr="0035661F">
        <w:rPr>
          <w:rFonts w:eastAsiaTheme="minorEastAsia"/>
        </w:rPr>
        <w:t xml:space="preserve"> local intersecting quad subset. Hence, it is reasonable to pair the two intersecting nodes on this local part of the mesh edges, which will not result in improper pairing mentioned in [16].</w:t>
      </w:r>
    </w:p>
    <w:p w14:paraId="28A91012" w14:textId="77777777" w:rsidR="0035661F" w:rsidRDefault="0035661F" w:rsidP="0035661F">
      <w:pPr>
        <w:spacing w:beforeLines="50" w:before="156" w:afterLines="50" w:after="156"/>
        <w:rPr>
          <w:rFonts w:eastAsiaTheme="minorEastAsia"/>
        </w:rPr>
      </w:pPr>
      <w:r w:rsidRPr="0035661F">
        <w:rPr>
          <w:rFonts w:eastAsiaTheme="minorEastAsia"/>
        </w:rPr>
        <w:t>To recursively find next pair of intersecting nodes, the local topological structures are modified accordingly as shown in Fig. 10(e) and Fig. 10(j). Currently, we use a depth-first strategy to</w:t>
      </w:r>
      <w:r>
        <w:rPr>
          <w:rFonts w:eastAsiaTheme="minorEastAsia"/>
        </w:rPr>
        <w:t xml:space="preserve"> </w:t>
      </w:r>
      <w:r w:rsidRPr="0035661F">
        <w:rPr>
          <w:rFonts w:eastAsiaTheme="minorEastAsia"/>
        </w:rPr>
        <w:t xml:space="preserve">search and handling the two local intersecting structures, which means if we find a local intersecting structure, we pair the two intersecting nodes and resolve this local intersecting structure at once </w:t>
      </w:r>
      <w:r w:rsidRPr="0035661F">
        <w:rPr>
          <w:rFonts w:eastAsiaTheme="minorEastAsia"/>
        </w:rPr>
        <w:lastRenderedPageBreak/>
        <w:t>until no more intersecting nodes can be handled.</w:t>
      </w:r>
    </w:p>
    <w:p w14:paraId="3E1FE4A8" w14:textId="53022F05" w:rsidR="0035661F" w:rsidRDefault="0035661F" w:rsidP="0035661F">
      <w:pPr>
        <w:spacing w:beforeLines="50" w:before="156" w:afterLines="50" w:after="156"/>
        <w:rPr>
          <w:rFonts w:eastAsiaTheme="minorEastAsia"/>
        </w:rPr>
      </w:pPr>
      <w:r>
        <w:rPr>
          <w:rFonts w:eastAsiaTheme="minorEastAsia"/>
          <w:noProof/>
        </w:rPr>
        <w:drawing>
          <wp:inline distT="0" distB="0" distL="0" distR="0" wp14:anchorId="16565193" wp14:editId="0CF0451E">
            <wp:extent cx="5262245" cy="1729105"/>
            <wp:effectExtent l="0" t="0" r="0" b="0"/>
            <wp:docPr id="3" name="图片 3" descr="Paper/figures/pair_patter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figures/pair_patter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2245" cy="1729105"/>
                    </a:xfrm>
                    <a:prstGeom prst="rect">
                      <a:avLst/>
                    </a:prstGeom>
                    <a:noFill/>
                    <a:ln>
                      <a:noFill/>
                    </a:ln>
                  </pic:spPr>
                </pic:pic>
              </a:graphicData>
            </a:graphic>
          </wp:inline>
        </w:drawing>
      </w:r>
      <w:r w:rsidRPr="0035661F">
        <w:rPr>
          <w:rFonts w:eastAsiaTheme="minorEastAsia"/>
          <w:sz w:val="20"/>
        </w:rPr>
        <w:t>Figure 10: Two local intersecting structure for pairing intersecting nodes: (a) the 1st local intersecting quad subset; (b) int-4-hex-sets around the 1st local intersecting quad subset; (c) the 1st local intersecting structure of the boundary loop; (d) the pairing information of the 1st local intersecting structure; (e) the 1st local intersecting structure is resolved for recursive searching; (f) the 2nd local intersecting quad subset; (g) int-4-hex-sets around the 2nd local intersecting the quad subset; (h) the 2nd local intersecting structure of the boundary loop; (</w:t>
      </w:r>
      <w:proofErr w:type="spellStart"/>
      <w:r w:rsidRPr="0035661F">
        <w:rPr>
          <w:rFonts w:eastAsiaTheme="minorEastAsia"/>
          <w:sz w:val="20"/>
        </w:rPr>
        <w:t>i</w:t>
      </w:r>
      <w:proofErr w:type="spellEnd"/>
      <w:r w:rsidRPr="0035661F">
        <w:rPr>
          <w:rFonts w:eastAsiaTheme="minorEastAsia"/>
          <w:sz w:val="20"/>
        </w:rPr>
        <w:t>) the pairing information of the 2nd local intersecting structure; (j) the 2nd local intersecting structure is resolved for recursive searching</w:t>
      </w:r>
      <w:r w:rsidRPr="0035661F">
        <w:rPr>
          <w:rFonts w:eastAsiaTheme="minorEastAsia"/>
        </w:rPr>
        <w:t>.</w:t>
      </w:r>
      <w:r>
        <w:rPr>
          <w:rFonts w:eastAsiaTheme="minorEastAsia"/>
        </w:rPr>
        <w:t>” (Sec. 3.1)</w:t>
      </w:r>
    </w:p>
    <w:p w14:paraId="67C0A8D2" w14:textId="02BF9E2D" w:rsidR="0019784D" w:rsidRDefault="0035661F" w:rsidP="0035661F">
      <w:pPr>
        <w:tabs>
          <w:tab w:val="left" w:pos="744"/>
        </w:tabs>
        <w:spacing w:beforeLines="50" w:before="156" w:afterLines="50" w:after="156"/>
        <w:rPr>
          <w:rFonts w:eastAsiaTheme="minorEastAsia"/>
        </w:rPr>
      </w:pPr>
      <w:r>
        <w:rPr>
          <w:rFonts w:eastAsiaTheme="minorEastAsia"/>
        </w:rPr>
        <w:tab/>
      </w:r>
    </w:p>
    <w:p w14:paraId="378FEA9A" w14:textId="358FEC4E" w:rsidR="008D2013" w:rsidRPr="00AC4C41" w:rsidRDefault="008D2013" w:rsidP="008D2013">
      <w:pPr>
        <w:spacing w:beforeLines="50" w:before="156" w:afterLines="50" w:after="156"/>
        <w:rPr>
          <w:b/>
          <w:iCs/>
          <w:szCs w:val="22"/>
          <w:u w:val="single"/>
        </w:rPr>
      </w:pPr>
      <w:r w:rsidRPr="00AC4C41">
        <w:rPr>
          <w:b/>
          <w:iCs/>
          <w:szCs w:val="22"/>
          <w:u w:val="single"/>
        </w:rPr>
        <w:t xml:space="preserve">Comment 1.12: </w:t>
      </w:r>
    </w:p>
    <w:p w14:paraId="66DA4210" w14:textId="7CC8C129" w:rsidR="00DA047C" w:rsidRPr="00046925" w:rsidRDefault="00DA047C" w:rsidP="008D2013">
      <w:pPr>
        <w:spacing w:beforeLines="50" w:before="156" w:afterLines="50" w:after="156"/>
        <w:rPr>
          <w:i/>
          <w:color w:val="000000"/>
          <w:kern w:val="0"/>
          <w:szCs w:val="21"/>
        </w:rPr>
      </w:pPr>
      <w:r w:rsidRPr="00046925">
        <w:rPr>
          <w:i/>
          <w:color w:val="000000"/>
          <w:kern w:val="0"/>
          <w:szCs w:val="21"/>
        </w:rPr>
        <w:t>Line 193-194 "..</w:t>
      </w:r>
      <w:bookmarkStart w:id="24" w:name="OLE_LINK38"/>
      <w:bookmarkStart w:id="25" w:name="OLE_LINK39"/>
      <w:r w:rsidRPr="00046925">
        <w:rPr>
          <w:i/>
          <w:color w:val="000000"/>
          <w:kern w:val="0"/>
          <w:szCs w:val="21"/>
        </w:rPr>
        <w:t>.we bring out two templates</w:t>
      </w:r>
      <w:bookmarkEnd w:id="24"/>
      <w:bookmarkEnd w:id="25"/>
      <w:r w:rsidRPr="00046925">
        <w:rPr>
          <w:i/>
          <w:color w:val="000000"/>
          <w:kern w:val="0"/>
          <w:szCs w:val="21"/>
        </w:rPr>
        <w:t xml:space="preserve"> ..." should be "... we introduce two templates ..."</w:t>
      </w:r>
    </w:p>
    <w:p w14:paraId="2727D603" w14:textId="77777777" w:rsidR="008D2013" w:rsidRPr="00AC4C41" w:rsidRDefault="008D2013" w:rsidP="008D2013">
      <w:pPr>
        <w:spacing w:beforeLines="50" w:before="156" w:afterLines="50" w:after="156"/>
        <w:rPr>
          <w:b/>
          <w:iCs/>
          <w:szCs w:val="22"/>
          <w:u w:val="single"/>
        </w:rPr>
      </w:pPr>
      <w:r w:rsidRPr="00AC4C41">
        <w:rPr>
          <w:b/>
          <w:iCs/>
          <w:szCs w:val="22"/>
          <w:u w:val="single"/>
        </w:rPr>
        <w:t>Response:</w:t>
      </w:r>
    </w:p>
    <w:p w14:paraId="33179704" w14:textId="30C094CD" w:rsidR="008D2013" w:rsidRDefault="007159D8" w:rsidP="007159D8">
      <w:pPr>
        <w:rPr>
          <w:rFonts w:eastAsiaTheme="minorEastAsia"/>
        </w:rPr>
      </w:pPr>
      <w:r w:rsidRPr="007159D8">
        <w:rPr>
          <w:rFonts w:eastAsiaTheme="minorEastAsia"/>
        </w:rPr>
        <w:t>The sentence has been revised according to your suggestion.</w:t>
      </w:r>
    </w:p>
    <w:p w14:paraId="624514F6" w14:textId="77777777" w:rsidR="00426D99" w:rsidRDefault="00426D99" w:rsidP="00281666">
      <w:pPr>
        <w:spacing w:beforeLines="50" w:before="156" w:afterLines="50" w:after="156"/>
        <w:rPr>
          <w:rFonts w:eastAsiaTheme="minorEastAsia"/>
        </w:rPr>
      </w:pPr>
    </w:p>
    <w:p w14:paraId="4D1A6DB0" w14:textId="42F325DA" w:rsidR="008D2013" w:rsidRPr="00AC4C41" w:rsidRDefault="008D2013" w:rsidP="008D2013">
      <w:pPr>
        <w:spacing w:beforeLines="50" w:before="156" w:afterLines="50" w:after="156"/>
        <w:rPr>
          <w:b/>
          <w:iCs/>
          <w:szCs w:val="22"/>
          <w:u w:val="single"/>
        </w:rPr>
      </w:pPr>
      <w:r w:rsidRPr="00AC4C41">
        <w:rPr>
          <w:b/>
          <w:iCs/>
          <w:szCs w:val="22"/>
          <w:u w:val="single"/>
        </w:rPr>
        <w:t xml:space="preserve">Comment 1.13: </w:t>
      </w:r>
    </w:p>
    <w:p w14:paraId="3CA72D0B" w14:textId="1578D90C" w:rsidR="00DA047C" w:rsidRPr="00046925" w:rsidRDefault="00DA047C" w:rsidP="008D2013">
      <w:pPr>
        <w:spacing w:beforeLines="50" w:before="156" w:afterLines="50" w:after="156"/>
        <w:rPr>
          <w:i/>
          <w:color w:val="000000"/>
          <w:kern w:val="0"/>
          <w:szCs w:val="21"/>
        </w:rPr>
      </w:pPr>
      <w:r w:rsidRPr="00046925">
        <w:rPr>
          <w:i/>
          <w:color w:val="000000"/>
          <w:kern w:val="0"/>
          <w:szCs w:val="21"/>
        </w:rPr>
        <w:t>Line 216-217 "The quads in same color ..." should be "The quads of the same color ..."</w:t>
      </w:r>
    </w:p>
    <w:p w14:paraId="09EECC1D" w14:textId="77777777" w:rsidR="008D2013" w:rsidRPr="00AC4C41" w:rsidRDefault="008D2013" w:rsidP="008D2013">
      <w:pPr>
        <w:spacing w:beforeLines="50" w:before="156" w:afterLines="50" w:after="156"/>
        <w:rPr>
          <w:b/>
          <w:iCs/>
          <w:szCs w:val="22"/>
          <w:u w:val="single"/>
        </w:rPr>
      </w:pPr>
      <w:r w:rsidRPr="00AC4C41">
        <w:rPr>
          <w:b/>
          <w:iCs/>
          <w:szCs w:val="22"/>
          <w:u w:val="single"/>
        </w:rPr>
        <w:t>Response:</w:t>
      </w:r>
    </w:p>
    <w:p w14:paraId="6D692CC6" w14:textId="7680F9C2" w:rsidR="008D2013" w:rsidRDefault="007159D8" w:rsidP="007159D8">
      <w:pPr>
        <w:rPr>
          <w:rFonts w:eastAsiaTheme="minorEastAsia"/>
        </w:rPr>
      </w:pPr>
      <w:bookmarkStart w:id="26" w:name="OLE_LINK44"/>
      <w:bookmarkStart w:id="27" w:name="OLE_LINK45"/>
      <w:r w:rsidRPr="007159D8">
        <w:rPr>
          <w:rFonts w:eastAsiaTheme="minorEastAsia"/>
        </w:rPr>
        <w:t>The sentence has been revised according to your suggestion.</w:t>
      </w:r>
    </w:p>
    <w:bookmarkEnd w:id="26"/>
    <w:bookmarkEnd w:id="27"/>
    <w:p w14:paraId="67195BB4" w14:textId="77777777" w:rsidR="007159D8" w:rsidRDefault="007159D8" w:rsidP="00281666">
      <w:pPr>
        <w:spacing w:beforeLines="50" w:before="156" w:afterLines="50" w:after="156"/>
        <w:rPr>
          <w:rFonts w:eastAsiaTheme="minorEastAsia"/>
        </w:rPr>
      </w:pPr>
    </w:p>
    <w:p w14:paraId="7A937FEE" w14:textId="50473167" w:rsidR="008D2013" w:rsidRPr="00AC4C41" w:rsidRDefault="008D2013" w:rsidP="008D2013">
      <w:pPr>
        <w:spacing w:beforeLines="50" w:before="156" w:afterLines="50" w:after="156"/>
        <w:rPr>
          <w:b/>
          <w:iCs/>
          <w:szCs w:val="22"/>
          <w:u w:val="single"/>
        </w:rPr>
      </w:pPr>
      <w:r w:rsidRPr="00AC4C41">
        <w:rPr>
          <w:b/>
          <w:iCs/>
          <w:szCs w:val="22"/>
          <w:u w:val="single"/>
        </w:rPr>
        <w:t xml:space="preserve">Comment 1.14: </w:t>
      </w:r>
    </w:p>
    <w:p w14:paraId="582B4D91" w14:textId="1DA5109E" w:rsidR="00DA047C" w:rsidRPr="00046925" w:rsidRDefault="00DA047C" w:rsidP="008D2013">
      <w:pPr>
        <w:spacing w:beforeLines="50" w:before="156" w:afterLines="50" w:after="156"/>
        <w:rPr>
          <w:i/>
          <w:color w:val="000000"/>
          <w:kern w:val="0"/>
          <w:szCs w:val="21"/>
        </w:rPr>
      </w:pPr>
      <w:r w:rsidRPr="00046925">
        <w:rPr>
          <w:i/>
          <w:color w:val="000000"/>
          <w:kern w:val="0"/>
          <w:szCs w:val="21"/>
        </w:rPr>
        <w:t>Section 3.3, you need to provide a reference for the "max-flow-min-cut" algorithm.  I've never heard of this algorithm before, and I thought you were introducing the algorithm.  Later, after googling it, I found and studied it to understand.  Please provide a reference so we know where to go to get details.</w:t>
      </w:r>
    </w:p>
    <w:p w14:paraId="079FC294" w14:textId="77777777" w:rsidR="008D2013" w:rsidRPr="00AC4C41" w:rsidRDefault="008D2013" w:rsidP="008D2013">
      <w:pPr>
        <w:spacing w:beforeLines="50" w:before="156" w:afterLines="50" w:after="156"/>
        <w:rPr>
          <w:b/>
          <w:iCs/>
          <w:szCs w:val="22"/>
          <w:u w:val="single"/>
        </w:rPr>
      </w:pPr>
      <w:r w:rsidRPr="00AC4C41">
        <w:rPr>
          <w:b/>
          <w:iCs/>
          <w:szCs w:val="22"/>
          <w:u w:val="single"/>
        </w:rPr>
        <w:t>Response:</w:t>
      </w:r>
    </w:p>
    <w:p w14:paraId="04FFEF72" w14:textId="07BA9FF8" w:rsidR="008D2013" w:rsidRDefault="00850178" w:rsidP="00281666">
      <w:pPr>
        <w:spacing w:beforeLines="50" w:before="156" w:afterLines="50" w:after="156"/>
        <w:rPr>
          <w:rFonts w:eastAsiaTheme="minorEastAsia"/>
        </w:rPr>
      </w:pPr>
      <w:r>
        <w:rPr>
          <w:rFonts w:eastAsiaTheme="minorEastAsia"/>
        </w:rPr>
        <w:t>The reference for the “max-flow-min-cut” algorithm has been added:</w:t>
      </w:r>
    </w:p>
    <w:p w14:paraId="71F60F6C" w14:textId="64E1FC61" w:rsidR="00850178" w:rsidRDefault="003E2133" w:rsidP="00281666">
      <w:pPr>
        <w:spacing w:beforeLines="50" w:before="156" w:afterLines="50" w:after="156"/>
        <w:rPr>
          <w:rFonts w:eastAsiaTheme="minorEastAsia"/>
        </w:rPr>
      </w:pPr>
      <w:r>
        <w:rPr>
          <w:rFonts w:eastAsiaTheme="minorEastAsia"/>
        </w:rPr>
        <w:lastRenderedPageBreak/>
        <w:t>“</w:t>
      </w:r>
      <w:r w:rsidRPr="003E2133">
        <w:rPr>
          <w:rFonts w:eastAsiaTheme="minorEastAsia"/>
        </w:rPr>
        <w:t>Lawler E. 4.5. combinatorial implica</w:t>
      </w:r>
      <w:r w:rsidR="00BC18BC">
        <w:rPr>
          <w:rFonts w:eastAsiaTheme="minorEastAsia"/>
        </w:rPr>
        <w:t>tions of max-flow min-cut theo</w:t>
      </w:r>
      <w:r w:rsidRPr="003E2133">
        <w:rPr>
          <w:rFonts w:eastAsiaTheme="minorEastAsia"/>
        </w:rPr>
        <w:t>rem, 4.6. linear programming interpret</w:t>
      </w:r>
      <w:r w:rsidR="00BC18BC">
        <w:rPr>
          <w:rFonts w:eastAsiaTheme="minorEastAsia"/>
        </w:rPr>
        <w:t>ation of max-flow min-cut theo</w:t>
      </w:r>
      <w:r w:rsidRPr="003E2133">
        <w:rPr>
          <w:rFonts w:eastAsiaTheme="minorEastAsia"/>
        </w:rPr>
        <w:t xml:space="preserve">rem. Combinatorial Optimization: Networks and </w:t>
      </w:r>
      <w:proofErr w:type="spellStart"/>
      <w:r w:rsidRPr="003E2133">
        <w:rPr>
          <w:rFonts w:eastAsiaTheme="minorEastAsia"/>
        </w:rPr>
        <w:t>Matroids</w:t>
      </w:r>
      <w:proofErr w:type="spellEnd"/>
      <w:r w:rsidRPr="003E2133">
        <w:rPr>
          <w:rFonts w:eastAsiaTheme="minorEastAsia"/>
        </w:rPr>
        <w:t xml:space="preserve"> </w:t>
      </w:r>
      <w:proofErr w:type="gramStart"/>
      <w:r w:rsidRPr="003E2133">
        <w:rPr>
          <w:rFonts w:eastAsiaTheme="minorEastAsia"/>
        </w:rPr>
        <w:t>2001;:</w:t>
      </w:r>
      <w:proofErr w:type="gramEnd"/>
      <w:r w:rsidRPr="003E2133">
        <w:rPr>
          <w:rFonts w:eastAsiaTheme="minorEastAsia"/>
        </w:rPr>
        <w:t>117– 20</w:t>
      </w:r>
      <w:r>
        <w:rPr>
          <w:rFonts w:eastAsiaTheme="minorEastAsia"/>
        </w:rPr>
        <w:t>”</w:t>
      </w:r>
    </w:p>
    <w:p w14:paraId="38A3A7B6" w14:textId="77777777" w:rsidR="00404DD3" w:rsidRDefault="00404DD3" w:rsidP="00281666">
      <w:pPr>
        <w:spacing w:beforeLines="50" w:before="156" w:afterLines="50" w:after="156"/>
        <w:rPr>
          <w:rFonts w:eastAsiaTheme="minorEastAsia"/>
        </w:rPr>
      </w:pPr>
    </w:p>
    <w:p w14:paraId="334169E5" w14:textId="165B6020" w:rsidR="008D2013" w:rsidRPr="00AC4C41" w:rsidRDefault="008D2013" w:rsidP="008D2013">
      <w:pPr>
        <w:spacing w:beforeLines="50" w:before="156" w:afterLines="50" w:after="156"/>
        <w:rPr>
          <w:b/>
          <w:iCs/>
          <w:szCs w:val="22"/>
          <w:u w:val="single"/>
        </w:rPr>
      </w:pPr>
      <w:r w:rsidRPr="00AC4C41">
        <w:rPr>
          <w:b/>
          <w:iCs/>
          <w:szCs w:val="22"/>
          <w:u w:val="single"/>
        </w:rPr>
        <w:t xml:space="preserve">Comment 1.15: </w:t>
      </w:r>
    </w:p>
    <w:p w14:paraId="607B4D32" w14:textId="4B1236EC" w:rsidR="00DA047C" w:rsidRPr="00046925" w:rsidRDefault="00DA047C" w:rsidP="008D2013">
      <w:pPr>
        <w:spacing w:beforeLines="50" w:before="156" w:afterLines="50" w:after="156"/>
        <w:rPr>
          <w:i/>
          <w:color w:val="000000"/>
          <w:kern w:val="0"/>
          <w:szCs w:val="21"/>
        </w:rPr>
      </w:pPr>
      <w:r w:rsidRPr="00046925">
        <w:rPr>
          <w:i/>
          <w:color w:val="000000"/>
          <w:kern w:val="0"/>
          <w:szCs w:val="21"/>
        </w:rPr>
        <w:t>Regarding the "max-flow-min-cut" algorithm, that is a cornerstone of your paper.  If people don't understand that algorithm, they will not understand your paper.  I recommend you add some more details on that algorithm to people are not required to go look at references to even understand what you are talking about.</w:t>
      </w:r>
    </w:p>
    <w:p w14:paraId="6F8849E2" w14:textId="77777777" w:rsidR="008D2013" w:rsidRPr="00AC4C41" w:rsidRDefault="008D2013" w:rsidP="008D2013">
      <w:pPr>
        <w:spacing w:beforeLines="50" w:before="156" w:afterLines="50" w:after="156"/>
        <w:rPr>
          <w:b/>
          <w:iCs/>
          <w:szCs w:val="22"/>
          <w:u w:val="single"/>
        </w:rPr>
      </w:pPr>
      <w:r w:rsidRPr="00AC4C41">
        <w:rPr>
          <w:b/>
          <w:iCs/>
          <w:szCs w:val="22"/>
          <w:u w:val="single"/>
        </w:rPr>
        <w:t>Response:</w:t>
      </w:r>
    </w:p>
    <w:p w14:paraId="7BDA3B66" w14:textId="77777777" w:rsidR="003C624E" w:rsidRDefault="00586990" w:rsidP="00281666">
      <w:pPr>
        <w:spacing w:beforeLines="50" w:before="156" w:afterLines="50" w:after="156"/>
        <w:rPr>
          <w:rFonts w:eastAsiaTheme="minorEastAsia"/>
        </w:rPr>
      </w:pPr>
      <w:r>
        <w:rPr>
          <w:rFonts w:eastAsiaTheme="minorEastAsia"/>
        </w:rPr>
        <w:t>One paragraph has been added to explain what is max-flow, what is min-cut and what the relationsh</w:t>
      </w:r>
      <w:r w:rsidR="003C624E">
        <w:rPr>
          <w:rFonts w:eastAsiaTheme="minorEastAsia"/>
        </w:rPr>
        <w:t>ip between max-flow and min-cut:</w:t>
      </w:r>
    </w:p>
    <w:p w14:paraId="09B87B1B" w14:textId="1A8E365B" w:rsidR="003C624E" w:rsidRDefault="003C624E" w:rsidP="00281666">
      <w:pPr>
        <w:spacing w:beforeLines="50" w:before="156" w:afterLines="50" w:after="156"/>
        <w:rPr>
          <w:rFonts w:eastAsiaTheme="minorEastAsia"/>
        </w:rPr>
      </w:pPr>
      <w:r>
        <w:rPr>
          <w:rFonts w:eastAsiaTheme="minorEastAsia"/>
        </w:rPr>
        <w:t>“</w:t>
      </w:r>
      <w:r w:rsidRPr="003C624E">
        <w:rPr>
          <w:rFonts w:eastAsiaTheme="minorEastAsia"/>
        </w:rPr>
        <w:t xml:space="preserve">Max-flow-min-cut algorithm is an effective and efficient tool to find the minimal cut set in a directed </w:t>
      </w:r>
      <w:proofErr w:type="gramStart"/>
      <w:r w:rsidRPr="003C624E">
        <w:rPr>
          <w:rFonts w:eastAsiaTheme="minorEastAsia"/>
        </w:rPr>
        <w:t>graph[</w:t>
      </w:r>
      <w:proofErr w:type="gramEnd"/>
      <w:r w:rsidRPr="003C624E">
        <w:rPr>
          <w:rFonts w:eastAsiaTheme="minorEastAsia"/>
        </w:rPr>
        <w:t xml:space="preserve">18]. On a directed graph with weighted edges, i.e. a flow graph, maximum flow is the maximum amount of flow passing from the source (the s node) to the sink (the t node). And the minimum cut is </w:t>
      </w:r>
      <w:proofErr w:type="gramStart"/>
      <w:r w:rsidRPr="003C624E">
        <w:rPr>
          <w:rFonts w:eastAsiaTheme="minorEastAsia"/>
        </w:rPr>
        <w:t>is</w:t>
      </w:r>
      <w:proofErr w:type="gramEnd"/>
      <w:r w:rsidRPr="003C624E">
        <w:rPr>
          <w:rFonts w:eastAsiaTheme="minorEastAsia"/>
        </w:rPr>
        <w:t xml:space="preserve"> a cut (a partition of the vertices of a graph into two disjoint subsets) that is minimal in the sum of weights of the edges in the cut. The max-flow-min-cut theorem states that given a flow graph and s and t nodes, the max-flow equals the min-cut.</w:t>
      </w:r>
      <w:r>
        <w:rPr>
          <w:rFonts w:eastAsiaTheme="minorEastAsia"/>
        </w:rPr>
        <w:t>” (Sec. 3.3)</w:t>
      </w:r>
    </w:p>
    <w:p w14:paraId="563F1BCD" w14:textId="4C6FE040" w:rsidR="008D2013" w:rsidRDefault="003C624E" w:rsidP="00281666">
      <w:pPr>
        <w:spacing w:beforeLines="50" w:before="156" w:afterLines="50" w:after="156"/>
        <w:rPr>
          <w:rFonts w:eastAsiaTheme="minorEastAsia"/>
        </w:rPr>
      </w:pPr>
      <w:r>
        <w:rPr>
          <w:rFonts w:eastAsiaTheme="minorEastAsia"/>
        </w:rPr>
        <w:t>Meanwhile, we also add reference to t</w:t>
      </w:r>
      <w:r w:rsidRPr="003C624E">
        <w:rPr>
          <w:rFonts w:eastAsiaTheme="minorEastAsia"/>
        </w:rPr>
        <w:t>he Ford–Fulkerson method</w:t>
      </w:r>
      <w:r>
        <w:rPr>
          <w:rFonts w:eastAsiaTheme="minorEastAsia"/>
        </w:rPr>
        <w:t xml:space="preserve"> which we use to compute the max-flow-min-cut algorithm:</w:t>
      </w:r>
    </w:p>
    <w:p w14:paraId="7AFADD00" w14:textId="241E9A7F" w:rsidR="003C624E" w:rsidRDefault="003C624E" w:rsidP="00281666">
      <w:pPr>
        <w:spacing w:beforeLines="50" w:before="156" w:afterLines="50" w:after="156"/>
        <w:rPr>
          <w:rFonts w:eastAsiaTheme="minorEastAsia"/>
        </w:rPr>
      </w:pPr>
      <w:r>
        <w:rPr>
          <w:rFonts w:eastAsiaTheme="minorEastAsia"/>
        </w:rPr>
        <w:t>“…</w:t>
      </w:r>
      <w:r w:rsidRPr="003C624E">
        <w:rPr>
          <w:rFonts w:eastAsiaTheme="minorEastAsia"/>
        </w:rPr>
        <w:t xml:space="preserve">The </w:t>
      </w:r>
      <w:proofErr w:type="spellStart"/>
      <w:r w:rsidRPr="003C624E">
        <w:rPr>
          <w:rFonts w:eastAsiaTheme="minorEastAsia"/>
        </w:rPr>
        <w:t>FordFulkerson</w:t>
      </w:r>
      <w:proofErr w:type="spellEnd"/>
      <w:r w:rsidRPr="003C624E">
        <w:rPr>
          <w:rFonts w:eastAsiaTheme="minorEastAsia"/>
        </w:rPr>
        <w:t xml:space="preserve"> method is an </w:t>
      </w:r>
      <w:proofErr w:type="spellStart"/>
      <w:r w:rsidRPr="003C624E">
        <w:rPr>
          <w:rFonts w:eastAsiaTheme="minorEastAsia"/>
        </w:rPr>
        <w:t>algo</w:t>
      </w:r>
      <w:proofErr w:type="spellEnd"/>
      <w:r w:rsidRPr="003C624E">
        <w:rPr>
          <w:rFonts w:eastAsiaTheme="minorEastAsia"/>
        </w:rPr>
        <w:t xml:space="preserve">- </w:t>
      </w:r>
      <w:proofErr w:type="spellStart"/>
      <w:r w:rsidRPr="003C624E">
        <w:rPr>
          <w:rFonts w:eastAsiaTheme="minorEastAsia"/>
        </w:rPr>
        <w:t>rithm</w:t>
      </w:r>
      <w:proofErr w:type="spellEnd"/>
      <w:r w:rsidRPr="003C624E">
        <w:rPr>
          <w:rFonts w:eastAsiaTheme="minorEastAsia"/>
        </w:rPr>
        <w:t xml:space="preserve"> that can efficiently compute the maximum flow in a flow </w:t>
      </w:r>
      <w:proofErr w:type="gramStart"/>
      <w:r w:rsidRPr="003C624E">
        <w:rPr>
          <w:rFonts w:eastAsiaTheme="minorEastAsia"/>
        </w:rPr>
        <w:t>graph[</w:t>
      </w:r>
      <w:proofErr w:type="gramEnd"/>
      <w:r w:rsidRPr="003C624E">
        <w:rPr>
          <w:rFonts w:eastAsiaTheme="minorEastAsia"/>
        </w:rPr>
        <w:t>19]. In this paper, we use the Ford-</w:t>
      </w:r>
      <w:proofErr w:type="spellStart"/>
      <w:r w:rsidRPr="003C624E">
        <w:rPr>
          <w:rFonts w:eastAsiaTheme="minorEastAsia"/>
        </w:rPr>
        <w:t>Fulkeson</w:t>
      </w:r>
      <w:proofErr w:type="spellEnd"/>
      <w:r w:rsidRPr="003C624E">
        <w:rPr>
          <w:rFonts w:eastAsiaTheme="minorEastAsia"/>
        </w:rPr>
        <w:t xml:space="preserve"> method to compute the max-flow-min-cut algorithm</w:t>
      </w:r>
      <w:proofErr w:type="gramStart"/>
      <w:r w:rsidRPr="003C624E">
        <w:rPr>
          <w:rFonts w:eastAsiaTheme="minorEastAsia"/>
        </w:rPr>
        <w:t>.</w:t>
      </w:r>
      <w:r>
        <w:rPr>
          <w:rFonts w:eastAsiaTheme="minorEastAsia"/>
        </w:rPr>
        <w:t>”(</w:t>
      </w:r>
      <w:proofErr w:type="gramEnd"/>
      <w:r>
        <w:rPr>
          <w:rFonts w:eastAsiaTheme="minorEastAsia"/>
        </w:rPr>
        <w:t>Sec. 3.3)</w:t>
      </w:r>
    </w:p>
    <w:p w14:paraId="77319601" w14:textId="77777777" w:rsidR="00586990" w:rsidRDefault="00586990" w:rsidP="00281666">
      <w:pPr>
        <w:spacing w:beforeLines="50" w:before="156" w:afterLines="50" w:after="156"/>
        <w:rPr>
          <w:rFonts w:eastAsiaTheme="minorEastAsia"/>
        </w:rPr>
      </w:pPr>
    </w:p>
    <w:p w14:paraId="58ABCC5C" w14:textId="4369137D" w:rsidR="008D2013" w:rsidRPr="00AC4C41" w:rsidRDefault="008D2013" w:rsidP="008D2013">
      <w:pPr>
        <w:spacing w:beforeLines="50" w:before="156" w:afterLines="50" w:after="156"/>
        <w:rPr>
          <w:b/>
          <w:iCs/>
          <w:szCs w:val="22"/>
          <w:u w:val="single"/>
        </w:rPr>
      </w:pPr>
      <w:r w:rsidRPr="00AC4C41">
        <w:rPr>
          <w:b/>
          <w:iCs/>
          <w:szCs w:val="22"/>
          <w:u w:val="single"/>
        </w:rPr>
        <w:t xml:space="preserve">Comment 1.16: </w:t>
      </w:r>
    </w:p>
    <w:p w14:paraId="14D1E8E8" w14:textId="6C3313C8" w:rsidR="00DA047C" w:rsidRPr="00046925" w:rsidRDefault="00DA047C" w:rsidP="008D2013">
      <w:pPr>
        <w:spacing w:beforeLines="50" w:before="156" w:afterLines="50" w:after="156"/>
        <w:rPr>
          <w:i/>
          <w:color w:val="000000"/>
          <w:kern w:val="0"/>
          <w:szCs w:val="21"/>
        </w:rPr>
      </w:pPr>
      <w:r w:rsidRPr="00046925">
        <w:rPr>
          <w:i/>
          <w:color w:val="000000"/>
          <w:kern w:val="0"/>
          <w:szCs w:val="21"/>
        </w:rPr>
        <w:t>Line 285.  You have not defined "s node" and "t node".  They are defined in the references which talk about "max-flow-min-cut", but you need to define that nomenclature in your paper if you are going to use it.</w:t>
      </w:r>
    </w:p>
    <w:p w14:paraId="51CBD271" w14:textId="77777777" w:rsidR="008D2013" w:rsidRPr="00AC4C41" w:rsidRDefault="008D2013" w:rsidP="008D2013">
      <w:pPr>
        <w:spacing w:beforeLines="50" w:before="156" w:afterLines="50" w:after="156"/>
        <w:rPr>
          <w:b/>
          <w:iCs/>
          <w:szCs w:val="22"/>
          <w:u w:val="single"/>
        </w:rPr>
      </w:pPr>
      <w:r w:rsidRPr="00AC4C41">
        <w:rPr>
          <w:b/>
          <w:iCs/>
          <w:szCs w:val="22"/>
          <w:u w:val="single"/>
        </w:rPr>
        <w:t>Response:</w:t>
      </w:r>
    </w:p>
    <w:p w14:paraId="4A835B21" w14:textId="7E0FCD8B" w:rsidR="008D2013" w:rsidRDefault="00A437DF" w:rsidP="00281666">
      <w:pPr>
        <w:spacing w:beforeLines="50" w:before="156" w:afterLines="50" w:after="156"/>
        <w:rPr>
          <w:rFonts w:eastAsiaTheme="minorEastAsia"/>
        </w:rPr>
      </w:pPr>
      <w:r>
        <w:rPr>
          <w:rFonts w:eastAsiaTheme="minorEastAsia"/>
        </w:rPr>
        <w:t>We added the brief definition of s node and t node in the paragraph of max-flow-min-cut. S node and t node stand for the source node and sink (or target) node in a flow graph. Please refer to the response to Comment 1.15.</w:t>
      </w:r>
    </w:p>
    <w:p w14:paraId="703143FF" w14:textId="77777777" w:rsidR="00F1266D" w:rsidRDefault="00F1266D" w:rsidP="00281666">
      <w:pPr>
        <w:spacing w:beforeLines="50" w:before="156" w:afterLines="50" w:after="156"/>
        <w:rPr>
          <w:rFonts w:eastAsiaTheme="minorEastAsia"/>
        </w:rPr>
      </w:pPr>
    </w:p>
    <w:p w14:paraId="0AAE4D55" w14:textId="55D77201" w:rsidR="008D2013" w:rsidRPr="00AC4C41" w:rsidRDefault="008D2013" w:rsidP="008D2013">
      <w:pPr>
        <w:spacing w:beforeLines="50" w:before="156" w:afterLines="50" w:after="156"/>
        <w:rPr>
          <w:b/>
          <w:iCs/>
          <w:szCs w:val="22"/>
          <w:u w:val="single"/>
        </w:rPr>
      </w:pPr>
      <w:r w:rsidRPr="00AC4C41">
        <w:rPr>
          <w:b/>
          <w:iCs/>
          <w:szCs w:val="22"/>
          <w:u w:val="single"/>
        </w:rPr>
        <w:t xml:space="preserve">Comment 1.17: </w:t>
      </w:r>
    </w:p>
    <w:p w14:paraId="7E8ADE0F" w14:textId="3F3D3FCB" w:rsidR="00DA047C" w:rsidRPr="00046925" w:rsidRDefault="00DA047C" w:rsidP="008D2013">
      <w:pPr>
        <w:spacing w:beforeLines="50" w:before="156" w:afterLines="50" w:after="156"/>
        <w:rPr>
          <w:i/>
          <w:color w:val="000000"/>
          <w:kern w:val="0"/>
          <w:szCs w:val="21"/>
        </w:rPr>
      </w:pPr>
      <w:r w:rsidRPr="00046925">
        <w:rPr>
          <w:i/>
          <w:color w:val="000000"/>
          <w:kern w:val="0"/>
          <w:szCs w:val="21"/>
        </w:rPr>
        <w:t xml:space="preserve">Line 275-276 "... </w:t>
      </w:r>
      <w:bookmarkStart w:id="28" w:name="OLE_LINK42"/>
      <w:bookmarkStart w:id="29" w:name="OLE_LINK43"/>
      <w:r w:rsidRPr="00046925">
        <w:rPr>
          <w:i/>
          <w:color w:val="000000"/>
          <w:kern w:val="0"/>
          <w:szCs w:val="21"/>
        </w:rPr>
        <w:t>into two subsets until reaching</w:t>
      </w:r>
      <w:bookmarkEnd w:id="28"/>
      <w:bookmarkEnd w:id="29"/>
      <w:r w:rsidRPr="00046925">
        <w:rPr>
          <w:i/>
          <w:color w:val="000000"/>
          <w:kern w:val="0"/>
          <w:szCs w:val="21"/>
        </w:rPr>
        <w:t xml:space="preserve"> ..." should be "... into two subsets before reaching ..."</w:t>
      </w:r>
    </w:p>
    <w:p w14:paraId="5BD97737" w14:textId="77777777" w:rsidR="008D2013" w:rsidRPr="00AC4C41" w:rsidRDefault="008D2013" w:rsidP="008D2013">
      <w:pPr>
        <w:spacing w:beforeLines="50" w:before="156" w:afterLines="50" w:after="156"/>
        <w:rPr>
          <w:b/>
          <w:iCs/>
          <w:szCs w:val="22"/>
          <w:u w:val="single"/>
        </w:rPr>
      </w:pPr>
      <w:r w:rsidRPr="00AC4C41">
        <w:rPr>
          <w:b/>
          <w:iCs/>
          <w:szCs w:val="22"/>
          <w:u w:val="single"/>
        </w:rPr>
        <w:lastRenderedPageBreak/>
        <w:t>Response:</w:t>
      </w:r>
    </w:p>
    <w:p w14:paraId="311D83D1" w14:textId="3978C71E" w:rsidR="008D2013" w:rsidRDefault="00273DD2" w:rsidP="00273DD2">
      <w:pPr>
        <w:rPr>
          <w:rFonts w:eastAsiaTheme="minorEastAsia"/>
        </w:rPr>
      </w:pPr>
      <w:r w:rsidRPr="007159D8">
        <w:rPr>
          <w:rFonts w:eastAsiaTheme="minorEastAsia"/>
        </w:rPr>
        <w:t>The sentence has been revised.</w:t>
      </w:r>
    </w:p>
    <w:p w14:paraId="0F23CEF9" w14:textId="77777777" w:rsidR="00E10943" w:rsidRDefault="00E10943" w:rsidP="00281666">
      <w:pPr>
        <w:spacing w:beforeLines="50" w:before="156" w:afterLines="50" w:after="156"/>
        <w:rPr>
          <w:rFonts w:eastAsiaTheme="minorEastAsia"/>
        </w:rPr>
      </w:pPr>
    </w:p>
    <w:p w14:paraId="3ACB7AC8" w14:textId="519F0212" w:rsidR="00F96749" w:rsidRPr="00AC4C41" w:rsidRDefault="00F96749" w:rsidP="00F96749">
      <w:pPr>
        <w:spacing w:beforeLines="50" w:before="156" w:afterLines="50" w:after="156"/>
        <w:rPr>
          <w:b/>
          <w:iCs/>
          <w:szCs w:val="22"/>
          <w:u w:val="single"/>
        </w:rPr>
      </w:pPr>
      <w:r w:rsidRPr="00AC4C41">
        <w:rPr>
          <w:b/>
          <w:iCs/>
          <w:szCs w:val="22"/>
          <w:u w:val="single"/>
        </w:rPr>
        <w:t xml:space="preserve">Comment 1.18: </w:t>
      </w:r>
    </w:p>
    <w:p w14:paraId="2BC51E8C" w14:textId="7A6C3B5B" w:rsidR="00DA047C" w:rsidRPr="00046925" w:rsidRDefault="00DA047C" w:rsidP="00F96749">
      <w:pPr>
        <w:spacing w:beforeLines="50" w:before="156" w:afterLines="50" w:after="156"/>
        <w:rPr>
          <w:i/>
          <w:color w:val="000000"/>
          <w:kern w:val="0"/>
          <w:szCs w:val="21"/>
        </w:rPr>
      </w:pPr>
      <w:r w:rsidRPr="00046925">
        <w:rPr>
          <w:i/>
          <w:color w:val="000000"/>
          <w:kern w:val="0"/>
          <w:szCs w:val="21"/>
        </w:rPr>
        <w:t xml:space="preserve">Line 296, you say "... we need to construct the directed graph ...".  Later on line 314, you say the graph is </w:t>
      </w:r>
      <w:bookmarkStart w:id="30" w:name="OLE_LINK46"/>
      <w:r w:rsidRPr="00046925">
        <w:rPr>
          <w:i/>
          <w:color w:val="000000"/>
          <w:kern w:val="0"/>
          <w:szCs w:val="21"/>
        </w:rPr>
        <w:t>bi-directional</w:t>
      </w:r>
      <w:bookmarkEnd w:id="30"/>
      <w:r w:rsidRPr="00046925">
        <w:rPr>
          <w:i/>
          <w:color w:val="000000"/>
          <w:kern w:val="0"/>
          <w:szCs w:val="21"/>
        </w:rPr>
        <w:t>.  It cannot be both.</w:t>
      </w:r>
    </w:p>
    <w:p w14:paraId="2B32216D" w14:textId="77777777" w:rsidR="00F96749" w:rsidRPr="00AC4C41" w:rsidRDefault="00F96749" w:rsidP="00F96749">
      <w:pPr>
        <w:spacing w:beforeLines="50" w:before="156" w:afterLines="50" w:after="156"/>
        <w:rPr>
          <w:b/>
          <w:iCs/>
          <w:szCs w:val="22"/>
          <w:u w:val="single"/>
        </w:rPr>
      </w:pPr>
      <w:r w:rsidRPr="00AC4C41">
        <w:rPr>
          <w:b/>
          <w:iCs/>
          <w:szCs w:val="22"/>
          <w:u w:val="single"/>
        </w:rPr>
        <w:t>Response:</w:t>
      </w:r>
    </w:p>
    <w:p w14:paraId="1D82B1D7" w14:textId="696C81CB" w:rsidR="00F96749" w:rsidRDefault="008E4082" w:rsidP="00F572DA">
      <w:pPr>
        <w:spacing w:beforeLines="50" w:before="156" w:afterLines="50" w:after="156"/>
        <w:rPr>
          <w:rFonts w:eastAsiaTheme="minorEastAsia"/>
        </w:rPr>
      </w:pPr>
      <w:r>
        <w:rPr>
          <w:rFonts w:eastAsiaTheme="minorEastAsia"/>
        </w:rPr>
        <w:t>Yeah, the word “</w:t>
      </w:r>
      <w:r>
        <w:rPr>
          <w:rFonts w:eastAsiaTheme="minorEastAsia" w:hint="eastAsia"/>
        </w:rPr>
        <w:t>bi-directional</w:t>
      </w:r>
      <w:r>
        <w:rPr>
          <w:rFonts w:eastAsiaTheme="minorEastAsia"/>
        </w:rPr>
        <w:t>”</w:t>
      </w:r>
      <w:r>
        <w:rPr>
          <w:rFonts w:eastAsiaTheme="minorEastAsia" w:hint="eastAsia"/>
        </w:rPr>
        <w:t xml:space="preserve"> is a bit of confusing. </w:t>
      </w:r>
      <w:r w:rsidR="00E9101E">
        <w:rPr>
          <w:rFonts w:eastAsiaTheme="minorEastAsia"/>
        </w:rPr>
        <w:t>In t</w:t>
      </w:r>
      <w:r w:rsidR="00E91AF3">
        <w:rPr>
          <w:rFonts w:eastAsiaTheme="minorEastAsia"/>
        </w:rPr>
        <w:t>he directed graph we construct for computing</w:t>
      </w:r>
      <w:r w:rsidR="00E9101E">
        <w:rPr>
          <w:rFonts w:eastAsiaTheme="minorEastAsia"/>
        </w:rPr>
        <w:t xml:space="preserve"> the max-flow-min-cut algorithm, </w:t>
      </w:r>
      <w:r w:rsidR="00A66AB6">
        <w:rPr>
          <w:rFonts w:eastAsiaTheme="minorEastAsia"/>
        </w:rPr>
        <w:t>there are only one direction between the “</w:t>
      </w:r>
      <w:r w:rsidR="00A66AB6">
        <w:rPr>
          <w:rFonts w:eastAsiaTheme="minorEastAsia" w:hint="eastAsia"/>
        </w:rPr>
        <w:t>s node</w:t>
      </w:r>
      <w:r w:rsidR="00A66AB6">
        <w:rPr>
          <w:rFonts w:eastAsiaTheme="minorEastAsia"/>
        </w:rPr>
        <w:t>”</w:t>
      </w:r>
      <w:r w:rsidR="00A66AB6">
        <w:rPr>
          <w:rFonts w:eastAsiaTheme="minorEastAsia" w:hint="eastAsia"/>
        </w:rPr>
        <w:t xml:space="preserve"> and its adjacent nodes or between </w:t>
      </w:r>
      <w:r w:rsidR="00A66AB6">
        <w:rPr>
          <w:rFonts w:eastAsiaTheme="minorEastAsia"/>
        </w:rPr>
        <w:t>“</w:t>
      </w:r>
      <w:r w:rsidR="00A66AB6">
        <w:rPr>
          <w:rFonts w:eastAsiaTheme="minorEastAsia" w:hint="eastAsia"/>
        </w:rPr>
        <w:t>t node</w:t>
      </w:r>
      <w:r w:rsidR="00A66AB6">
        <w:rPr>
          <w:rFonts w:eastAsiaTheme="minorEastAsia"/>
        </w:rPr>
        <w:t>”</w:t>
      </w:r>
      <w:r w:rsidR="00A66AB6">
        <w:rPr>
          <w:rFonts w:eastAsiaTheme="minorEastAsia" w:hint="eastAsia"/>
        </w:rPr>
        <w:t xml:space="preserve"> and its adjacent nodes, while there are </w:t>
      </w:r>
      <w:r w:rsidR="00ED6185">
        <w:rPr>
          <w:rFonts w:eastAsiaTheme="minorEastAsia"/>
        </w:rPr>
        <w:t xml:space="preserve">two oppositely directed edges between other two adjacent nodes. </w:t>
      </w:r>
      <w:r w:rsidR="00F572DA">
        <w:rPr>
          <w:rFonts w:eastAsiaTheme="minorEastAsia"/>
        </w:rPr>
        <w:t>To make it clearer, the sentence “</w:t>
      </w:r>
      <w:r w:rsidR="00F572DA" w:rsidRPr="00F572DA">
        <w:rPr>
          <w:rFonts w:eastAsiaTheme="minorEastAsia"/>
        </w:rPr>
        <w:t xml:space="preserve">All of the edges in the graph are bi-directional </w:t>
      </w:r>
      <w:r w:rsidR="00F572DA">
        <w:rPr>
          <w:rFonts w:eastAsiaTheme="minorEastAsia"/>
        </w:rPr>
        <w:t>except</w:t>
      </w:r>
      <w:r w:rsidR="00D85D71">
        <w:rPr>
          <w:rFonts w:eastAsiaTheme="minorEastAsia"/>
        </w:rPr>
        <w:t xml:space="preserve"> </w:t>
      </w:r>
      <w:r w:rsidR="00F572DA">
        <w:rPr>
          <w:rFonts w:eastAsiaTheme="minorEastAsia"/>
        </w:rPr>
        <w:t>the</w:t>
      </w:r>
      <w:r w:rsidR="00D85D71">
        <w:rPr>
          <w:rFonts w:eastAsiaTheme="minorEastAsia"/>
        </w:rPr>
        <w:t xml:space="preserve"> </w:t>
      </w:r>
      <w:r w:rsidR="00F572DA">
        <w:rPr>
          <w:rFonts w:eastAsiaTheme="minorEastAsia"/>
        </w:rPr>
        <w:t>edges</w:t>
      </w:r>
      <w:r w:rsidR="00D85D71">
        <w:rPr>
          <w:rFonts w:eastAsiaTheme="minorEastAsia"/>
        </w:rPr>
        <w:t xml:space="preserve"> </w:t>
      </w:r>
      <w:r w:rsidR="00F572DA">
        <w:rPr>
          <w:rFonts w:eastAsiaTheme="minorEastAsia"/>
        </w:rPr>
        <w:t>adjacent</w:t>
      </w:r>
      <w:r w:rsidR="00D85D71">
        <w:rPr>
          <w:rFonts w:eastAsiaTheme="minorEastAsia"/>
        </w:rPr>
        <w:t xml:space="preserve"> </w:t>
      </w:r>
      <w:r w:rsidR="00F572DA">
        <w:rPr>
          <w:rFonts w:eastAsiaTheme="minorEastAsia"/>
        </w:rPr>
        <w:t>to</w:t>
      </w:r>
      <w:r w:rsidR="00D85D71">
        <w:rPr>
          <w:rFonts w:eastAsiaTheme="minorEastAsia"/>
        </w:rPr>
        <w:t xml:space="preserve"> </w:t>
      </w:r>
      <w:r w:rsidR="00F572DA">
        <w:rPr>
          <w:rFonts w:eastAsiaTheme="minorEastAsia"/>
        </w:rPr>
        <w:t>s</w:t>
      </w:r>
      <w:r w:rsidR="00D85D71">
        <w:rPr>
          <w:rFonts w:eastAsiaTheme="minorEastAsia"/>
        </w:rPr>
        <w:t xml:space="preserve"> </w:t>
      </w:r>
      <w:r w:rsidR="00F572DA">
        <w:rPr>
          <w:rFonts w:eastAsiaTheme="minorEastAsia"/>
        </w:rPr>
        <w:t>and</w:t>
      </w:r>
      <w:r w:rsidR="00D85D71">
        <w:rPr>
          <w:rFonts w:eastAsiaTheme="minorEastAsia"/>
        </w:rPr>
        <w:t xml:space="preserve"> </w:t>
      </w:r>
      <w:r w:rsidR="00F572DA">
        <w:rPr>
          <w:rFonts w:eastAsiaTheme="minorEastAsia"/>
        </w:rPr>
        <w:t>t”</w:t>
      </w:r>
      <w:r w:rsidR="00F572DA">
        <w:rPr>
          <w:rFonts w:eastAsiaTheme="minorEastAsia" w:hint="eastAsia"/>
        </w:rPr>
        <w:t xml:space="preserve"> </w:t>
      </w:r>
      <w:r w:rsidR="00F572DA">
        <w:rPr>
          <w:rFonts w:eastAsiaTheme="minorEastAsia"/>
        </w:rPr>
        <w:t>has</w:t>
      </w:r>
      <w:r w:rsidR="00F572DA">
        <w:rPr>
          <w:rFonts w:eastAsiaTheme="minorEastAsia" w:hint="eastAsia"/>
        </w:rPr>
        <w:t xml:space="preserve"> been </w:t>
      </w:r>
      <w:r w:rsidR="00F572DA">
        <w:rPr>
          <w:rFonts w:eastAsiaTheme="minorEastAsia"/>
        </w:rPr>
        <w:t>rephrased as:</w:t>
      </w:r>
    </w:p>
    <w:p w14:paraId="79F78EF0" w14:textId="2362BFD1" w:rsidR="00F572DA" w:rsidRDefault="00F572DA" w:rsidP="00F572DA">
      <w:pPr>
        <w:spacing w:beforeLines="50" w:before="156" w:afterLines="50" w:after="156"/>
        <w:rPr>
          <w:rFonts w:eastAsiaTheme="minorEastAsia"/>
        </w:rPr>
      </w:pPr>
      <w:r>
        <w:rPr>
          <w:rFonts w:eastAsiaTheme="minorEastAsia"/>
        </w:rPr>
        <w:t>“</w:t>
      </w:r>
      <w:r w:rsidR="00865ACF">
        <w:rPr>
          <w:rFonts w:eastAsiaTheme="minorEastAsia"/>
        </w:rPr>
        <w:t>There is one directed edge from s node to each of its adjacent nodes</w:t>
      </w:r>
      <w:r w:rsidR="004E7339">
        <w:rPr>
          <w:rFonts w:eastAsiaTheme="minorEastAsia"/>
        </w:rPr>
        <w:t>. Similarly, there is</w:t>
      </w:r>
      <w:r w:rsidR="007502E0">
        <w:rPr>
          <w:rFonts w:eastAsiaTheme="minorEastAsia"/>
        </w:rPr>
        <w:t xml:space="preserve"> </w:t>
      </w:r>
      <w:r w:rsidR="00865ACF">
        <w:rPr>
          <w:rFonts w:eastAsiaTheme="minorEastAsia"/>
        </w:rPr>
        <w:t>one directed edge from each of t node’</w:t>
      </w:r>
      <w:r w:rsidR="00865ACF">
        <w:rPr>
          <w:rFonts w:eastAsiaTheme="minorEastAsia" w:hint="eastAsia"/>
        </w:rPr>
        <w:t xml:space="preserve">s adjacent nodes to t node. </w:t>
      </w:r>
      <w:r w:rsidR="00F56F23">
        <w:rPr>
          <w:rFonts w:eastAsiaTheme="minorEastAsia"/>
        </w:rPr>
        <w:t xml:space="preserve"> </w:t>
      </w:r>
      <w:r w:rsidR="005F0926">
        <w:rPr>
          <w:rFonts w:eastAsiaTheme="minorEastAsia"/>
        </w:rPr>
        <w:t xml:space="preserve">For each pair of adjacent </w:t>
      </w:r>
      <w:proofErr w:type="gramStart"/>
      <w:r w:rsidR="005F0926">
        <w:rPr>
          <w:rFonts w:eastAsiaTheme="minorEastAsia"/>
        </w:rPr>
        <w:t xml:space="preserve">nodes </w:t>
      </w:r>
      <w:r>
        <w:rPr>
          <w:rFonts w:eastAsiaTheme="minorEastAsia"/>
        </w:rPr>
        <w:t>”</w:t>
      </w:r>
      <w:proofErr w:type="gramEnd"/>
    </w:p>
    <w:p w14:paraId="6F44ADDB" w14:textId="77777777" w:rsidR="00E35F0E" w:rsidRDefault="00E35F0E" w:rsidP="00281666">
      <w:pPr>
        <w:spacing w:beforeLines="50" w:before="156" w:afterLines="50" w:after="156"/>
        <w:rPr>
          <w:rFonts w:eastAsiaTheme="minorEastAsia"/>
        </w:rPr>
      </w:pPr>
    </w:p>
    <w:p w14:paraId="15080251" w14:textId="11A51296" w:rsidR="00F96749" w:rsidRPr="00AC4C41" w:rsidRDefault="00F96749" w:rsidP="00F96749">
      <w:pPr>
        <w:spacing w:beforeLines="50" w:before="156" w:afterLines="50" w:after="156"/>
        <w:rPr>
          <w:b/>
          <w:iCs/>
          <w:szCs w:val="22"/>
          <w:u w:val="single"/>
        </w:rPr>
      </w:pPr>
      <w:r w:rsidRPr="00AC4C41">
        <w:rPr>
          <w:b/>
          <w:iCs/>
          <w:szCs w:val="22"/>
          <w:u w:val="single"/>
        </w:rPr>
        <w:t xml:space="preserve">Comment 1.19: </w:t>
      </w:r>
    </w:p>
    <w:p w14:paraId="252E0FB7" w14:textId="3DB4B1E8" w:rsidR="00DA047C" w:rsidRPr="00046925" w:rsidRDefault="00DA047C" w:rsidP="00F96749">
      <w:pPr>
        <w:spacing w:beforeLines="50" w:before="156" w:afterLines="50" w:after="156"/>
        <w:rPr>
          <w:i/>
          <w:color w:val="000000"/>
          <w:kern w:val="0"/>
          <w:szCs w:val="21"/>
        </w:rPr>
      </w:pPr>
      <w:r w:rsidRPr="00046925">
        <w:rPr>
          <w:i/>
          <w:color w:val="000000"/>
          <w:kern w:val="0"/>
          <w:szCs w:val="21"/>
        </w:rPr>
        <w:t>Lines 305-309.  It seems that another similar case to this is where you have an edge on the boundary that has only 1 adjacent hex inside the mesh.  This could happen on a CAD model edge, but also elsewhere.</w:t>
      </w:r>
    </w:p>
    <w:p w14:paraId="6F4DAAF9" w14:textId="77777777" w:rsidR="00F96749" w:rsidRPr="00AC4C41" w:rsidRDefault="00F96749" w:rsidP="00F96749">
      <w:pPr>
        <w:spacing w:beforeLines="50" w:before="156" w:afterLines="50" w:after="156"/>
        <w:rPr>
          <w:b/>
          <w:iCs/>
          <w:szCs w:val="22"/>
          <w:u w:val="single"/>
        </w:rPr>
      </w:pPr>
      <w:r w:rsidRPr="00AC4C41">
        <w:rPr>
          <w:b/>
          <w:iCs/>
          <w:szCs w:val="22"/>
          <w:u w:val="single"/>
        </w:rPr>
        <w:t>Response:</w:t>
      </w:r>
    </w:p>
    <w:p w14:paraId="5C1F51C4" w14:textId="25F05910" w:rsidR="00F96749" w:rsidRDefault="009B5DDC" w:rsidP="00281666">
      <w:pPr>
        <w:spacing w:beforeLines="50" w:before="156" w:afterLines="50" w:after="156"/>
        <w:rPr>
          <w:rFonts w:eastAsiaTheme="minorEastAsia"/>
        </w:rPr>
      </w:pPr>
      <w:r>
        <w:rPr>
          <w:rFonts w:eastAsiaTheme="minorEastAsia"/>
        </w:rPr>
        <w:t>Yes, you are right. This sentence has been rephrased as below:</w:t>
      </w:r>
    </w:p>
    <w:p w14:paraId="7C8F7109" w14:textId="5EB8CDEC" w:rsidR="009B5DDC" w:rsidRDefault="009B5DDC" w:rsidP="009B5016">
      <w:pPr>
        <w:rPr>
          <w:rFonts w:eastAsiaTheme="minorEastAsia"/>
        </w:rPr>
      </w:pPr>
      <w:r>
        <w:rPr>
          <w:rFonts w:eastAsiaTheme="minorEastAsia"/>
        </w:rPr>
        <w:t>“</w:t>
      </w:r>
      <w:r w:rsidR="00EE1CDB">
        <w:rPr>
          <w:rFonts w:eastAsiaTheme="minorEastAsia"/>
        </w:rPr>
        <w:t>…</w:t>
      </w:r>
      <w:r w:rsidR="00EE1CDB" w:rsidRPr="00EE1CDB">
        <w:rPr>
          <w:rFonts w:eastAsiaTheme="minorEastAsia"/>
        </w:rPr>
        <w:t>Additionally, mesh edges whose adjacent quads are all boundary quads should not be added into the boundary loop because it usually results in poor mesh quality if the quad set for sheet inflation contains boundary quads. Hence we group the quads sharing these m</w:t>
      </w:r>
      <w:r w:rsidR="009B5016">
        <w:rPr>
          <w:rFonts w:eastAsiaTheme="minorEastAsia"/>
        </w:rPr>
        <w:t xml:space="preserve">esh edges into a single node, </w:t>
      </w:r>
      <w:r w:rsidR="009B5016" w:rsidRPr="009B5016">
        <w:rPr>
          <w:rFonts w:eastAsiaTheme="minorEastAsia"/>
        </w:rPr>
        <w:t>e.g. q2 and q3 in Fig. 18(c</w:t>
      </w:r>
      <w:proofErr w:type="gramStart"/>
      <w:r w:rsidR="009B5016" w:rsidRPr="009B5016">
        <w:rPr>
          <w:rFonts w:eastAsiaTheme="minorEastAsia"/>
        </w:rPr>
        <w:t>)</w:t>
      </w:r>
      <w:r>
        <w:rPr>
          <w:rFonts w:eastAsiaTheme="minorEastAsia"/>
        </w:rPr>
        <w:t>”</w:t>
      </w:r>
      <w:r w:rsidR="009B5016">
        <w:rPr>
          <w:rFonts w:eastAsiaTheme="minorEastAsia"/>
        </w:rPr>
        <w:t>(</w:t>
      </w:r>
      <w:proofErr w:type="gramEnd"/>
      <w:r w:rsidR="009B5016">
        <w:rPr>
          <w:rFonts w:eastAsiaTheme="minorEastAsia"/>
        </w:rPr>
        <w:t>Sec. 3.3)</w:t>
      </w:r>
    </w:p>
    <w:p w14:paraId="26A2FD05" w14:textId="77777777" w:rsidR="00C56AEC" w:rsidRDefault="00C56AEC" w:rsidP="00281666">
      <w:pPr>
        <w:spacing w:beforeLines="50" w:before="156" w:afterLines="50" w:after="156"/>
        <w:rPr>
          <w:rFonts w:eastAsiaTheme="minorEastAsia"/>
        </w:rPr>
      </w:pPr>
    </w:p>
    <w:p w14:paraId="779FF07B" w14:textId="4BFFD842" w:rsidR="00F96749" w:rsidRPr="00AC4C41" w:rsidRDefault="00F96749" w:rsidP="00F96749">
      <w:pPr>
        <w:spacing w:beforeLines="50" w:before="156" w:afterLines="50" w:after="156"/>
        <w:rPr>
          <w:b/>
          <w:iCs/>
          <w:szCs w:val="22"/>
          <w:u w:val="single"/>
        </w:rPr>
      </w:pPr>
      <w:r w:rsidRPr="00AC4C41">
        <w:rPr>
          <w:b/>
          <w:iCs/>
          <w:szCs w:val="22"/>
          <w:u w:val="single"/>
        </w:rPr>
        <w:t xml:space="preserve">Comment 1.20: </w:t>
      </w:r>
    </w:p>
    <w:p w14:paraId="5819E20E" w14:textId="3470F05C" w:rsidR="00DA047C" w:rsidRPr="00046925" w:rsidRDefault="00DA047C" w:rsidP="00F96749">
      <w:pPr>
        <w:spacing w:beforeLines="50" w:before="156" w:afterLines="50" w:after="156"/>
        <w:rPr>
          <w:i/>
          <w:color w:val="000000"/>
          <w:kern w:val="0"/>
          <w:szCs w:val="21"/>
        </w:rPr>
      </w:pPr>
      <w:r w:rsidRPr="00046925">
        <w:rPr>
          <w:i/>
          <w:color w:val="000000"/>
          <w:kern w:val="0"/>
          <w:szCs w:val="21"/>
        </w:rPr>
        <w:t xml:space="preserve">Section 4.1.  You never define what an intersecting line is.  You say they are important, and that they must be computed, but you need to add some text to define it (i.e. </w:t>
      </w:r>
      <w:bookmarkStart w:id="31" w:name="OLE_LINK47"/>
      <w:bookmarkStart w:id="32" w:name="OLE_LINK48"/>
      <w:r w:rsidRPr="00046925">
        <w:rPr>
          <w:i/>
          <w:color w:val="000000"/>
          <w:kern w:val="0"/>
          <w:szCs w:val="21"/>
        </w:rPr>
        <w:t xml:space="preserve">An intersecting line is a piecewise continuous set of edges interior to the hex mesh, </w:t>
      </w:r>
      <w:bookmarkStart w:id="33" w:name="OLE_LINK49"/>
      <w:bookmarkStart w:id="34" w:name="OLE_LINK50"/>
      <w:r w:rsidRPr="00046925">
        <w:rPr>
          <w:i/>
          <w:color w:val="000000"/>
          <w:kern w:val="0"/>
          <w:szCs w:val="21"/>
        </w:rPr>
        <w:t>which connect a pair of intersecting nodes</w:t>
      </w:r>
      <w:bookmarkEnd w:id="33"/>
      <w:bookmarkEnd w:id="34"/>
      <w:r w:rsidRPr="00046925">
        <w:rPr>
          <w:i/>
          <w:color w:val="000000"/>
          <w:kern w:val="0"/>
          <w:szCs w:val="21"/>
        </w:rPr>
        <w:t>.</w:t>
      </w:r>
      <w:bookmarkEnd w:id="31"/>
      <w:bookmarkEnd w:id="32"/>
    </w:p>
    <w:p w14:paraId="4DD98F86" w14:textId="77777777" w:rsidR="00F96749" w:rsidRPr="00AC4C41" w:rsidRDefault="00F96749" w:rsidP="00F96749">
      <w:pPr>
        <w:spacing w:beforeLines="50" w:before="156" w:afterLines="50" w:after="156"/>
        <w:rPr>
          <w:b/>
          <w:iCs/>
          <w:szCs w:val="22"/>
          <w:u w:val="single"/>
        </w:rPr>
      </w:pPr>
      <w:r w:rsidRPr="00AC4C41">
        <w:rPr>
          <w:b/>
          <w:iCs/>
          <w:szCs w:val="22"/>
          <w:u w:val="single"/>
        </w:rPr>
        <w:t>Response:</w:t>
      </w:r>
    </w:p>
    <w:p w14:paraId="04C6CF59" w14:textId="5DDF9114" w:rsidR="00F96749" w:rsidRDefault="00BE4820" w:rsidP="00281666">
      <w:pPr>
        <w:spacing w:beforeLines="50" w:before="156" w:afterLines="50" w:after="156"/>
        <w:rPr>
          <w:rFonts w:eastAsiaTheme="minorEastAsia"/>
        </w:rPr>
      </w:pPr>
      <w:r>
        <w:rPr>
          <w:rFonts w:eastAsiaTheme="minorEastAsia"/>
        </w:rPr>
        <w:t>We’ve added definition of intersecting lines in Sec. 3.1:</w:t>
      </w:r>
    </w:p>
    <w:p w14:paraId="61FDBA43" w14:textId="56F17D34" w:rsidR="00BE4820" w:rsidRDefault="00BE4820" w:rsidP="00281666">
      <w:pPr>
        <w:spacing w:beforeLines="50" w:before="156" w:afterLines="50" w:after="156"/>
        <w:rPr>
          <w:rFonts w:eastAsiaTheme="minorEastAsia"/>
        </w:rPr>
      </w:pPr>
      <w:r>
        <w:rPr>
          <w:rFonts w:eastAsiaTheme="minorEastAsia"/>
        </w:rPr>
        <w:t>“</w:t>
      </w:r>
      <w:r w:rsidRPr="00BE4820">
        <w:rPr>
          <w:rFonts w:eastAsiaTheme="minorEastAsia"/>
        </w:rPr>
        <w:t xml:space="preserve">For self-intersecting quad sets, the intersecting lines play a very important role in defining the structures of the quad sets. An intersecting line is a piecewise continuous set of edges </w:t>
      </w:r>
      <w:proofErr w:type="spellStart"/>
      <w:r w:rsidRPr="00BE4820">
        <w:rPr>
          <w:rFonts w:eastAsiaTheme="minorEastAsia"/>
        </w:rPr>
        <w:t>inte</w:t>
      </w:r>
      <w:proofErr w:type="spellEnd"/>
      <w:r w:rsidRPr="00BE4820">
        <w:rPr>
          <w:rFonts w:eastAsiaTheme="minorEastAsia"/>
        </w:rPr>
        <w:t xml:space="preserve">- </w:t>
      </w:r>
      <w:proofErr w:type="spellStart"/>
      <w:r w:rsidRPr="00BE4820">
        <w:rPr>
          <w:rFonts w:eastAsiaTheme="minorEastAsia"/>
        </w:rPr>
        <w:t>rior</w:t>
      </w:r>
      <w:proofErr w:type="spellEnd"/>
      <w:r w:rsidRPr="00BE4820">
        <w:rPr>
          <w:rFonts w:eastAsiaTheme="minorEastAsia"/>
        </w:rPr>
        <w:t xml:space="preserve"> to </w:t>
      </w:r>
      <w:r w:rsidRPr="00BE4820">
        <w:rPr>
          <w:rFonts w:eastAsiaTheme="minorEastAsia"/>
        </w:rPr>
        <w:lastRenderedPageBreak/>
        <w:t>the hex mesh, which connect a pair of intersecting nodes.</w:t>
      </w:r>
      <w:r>
        <w:rPr>
          <w:rFonts w:eastAsiaTheme="minorEastAsia"/>
        </w:rPr>
        <w:t>” (Sec. 3.1)</w:t>
      </w:r>
    </w:p>
    <w:p w14:paraId="6005BB5B" w14:textId="2078E99D" w:rsidR="00BE4820" w:rsidRDefault="00BE4820" w:rsidP="00281666">
      <w:pPr>
        <w:spacing w:beforeLines="50" w:before="156" w:afterLines="50" w:after="156"/>
        <w:rPr>
          <w:rFonts w:eastAsiaTheme="minorEastAsia"/>
        </w:rPr>
      </w:pPr>
      <w:r>
        <w:rPr>
          <w:rFonts w:eastAsiaTheme="minorEastAsia"/>
        </w:rPr>
        <w:t>and in Sec. 4.1, we’ve also revised the first sentence to explain again what the intersecting lines are:</w:t>
      </w:r>
    </w:p>
    <w:p w14:paraId="095D2A5B" w14:textId="13ABB80C" w:rsidR="00BE4820" w:rsidRDefault="00BE4820" w:rsidP="00281666">
      <w:pPr>
        <w:spacing w:beforeLines="50" w:before="156" w:afterLines="50" w:after="156"/>
        <w:rPr>
          <w:rFonts w:eastAsiaTheme="minorEastAsia"/>
        </w:rPr>
      </w:pPr>
      <w:r>
        <w:rPr>
          <w:rFonts w:eastAsiaTheme="minorEastAsia"/>
        </w:rPr>
        <w:t>“</w:t>
      </w:r>
      <w:r w:rsidRPr="00BE4820">
        <w:rPr>
          <w:rFonts w:eastAsiaTheme="minorEastAsia"/>
        </w:rPr>
        <w:t xml:space="preserve">Intersecting lines, each of which connect a pair of intersect- </w:t>
      </w:r>
      <w:proofErr w:type="spellStart"/>
      <w:r w:rsidRPr="00BE4820">
        <w:rPr>
          <w:rFonts w:eastAsiaTheme="minorEastAsia"/>
        </w:rPr>
        <w:t>ing</w:t>
      </w:r>
      <w:proofErr w:type="spellEnd"/>
      <w:r w:rsidRPr="00BE4820">
        <w:rPr>
          <w:rFonts w:eastAsiaTheme="minorEastAsia"/>
        </w:rPr>
        <w:t xml:space="preserve"> nodes, are very important for defining the structures of self- intersecting quad sets.</w:t>
      </w:r>
      <w:r>
        <w:rPr>
          <w:rFonts w:eastAsiaTheme="minorEastAsia"/>
        </w:rPr>
        <w:t>” (Sec. 4.1)</w:t>
      </w:r>
    </w:p>
    <w:p w14:paraId="067B2DCD" w14:textId="77777777" w:rsidR="006834B0" w:rsidRDefault="006834B0" w:rsidP="00281666">
      <w:pPr>
        <w:spacing w:beforeLines="50" w:before="156" w:afterLines="50" w:after="156"/>
        <w:rPr>
          <w:rFonts w:eastAsiaTheme="minorEastAsia"/>
        </w:rPr>
      </w:pPr>
    </w:p>
    <w:p w14:paraId="0849A291" w14:textId="46FC936F" w:rsidR="00F96749" w:rsidRPr="00AC4C41" w:rsidRDefault="00F96749" w:rsidP="00F96749">
      <w:pPr>
        <w:spacing w:beforeLines="50" w:before="156" w:afterLines="50" w:after="156"/>
        <w:rPr>
          <w:b/>
          <w:iCs/>
          <w:szCs w:val="22"/>
          <w:u w:val="single"/>
        </w:rPr>
      </w:pPr>
      <w:r w:rsidRPr="00AC4C41">
        <w:rPr>
          <w:b/>
          <w:iCs/>
          <w:szCs w:val="22"/>
          <w:u w:val="single"/>
        </w:rPr>
        <w:t xml:space="preserve">Comment 1.21: </w:t>
      </w:r>
    </w:p>
    <w:p w14:paraId="6BC1C52C" w14:textId="36368D88" w:rsidR="00DA047C" w:rsidRPr="00046925" w:rsidRDefault="00DA047C" w:rsidP="00F96749">
      <w:pPr>
        <w:spacing w:beforeLines="50" w:before="156" w:afterLines="50" w:after="156"/>
        <w:rPr>
          <w:i/>
          <w:color w:val="000000"/>
          <w:kern w:val="0"/>
          <w:szCs w:val="21"/>
        </w:rPr>
      </w:pPr>
      <w:r w:rsidRPr="00046925">
        <w:rPr>
          <w:i/>
          <w:color w:val="000000"/>
          <w:kern w:val="0"/>
          <w:szCs w:val="21"/>
        </w:rPr>
        <w:t>Line 361 "The intersecting line is shown in Fig ..." should be "The intersecting line is shown in blue in Fig ..."</w:t>
      </w:r>
    </w:p>
    <w:p w14:paraId="0BEE4A41" w14:textId="77777777" w:rsidR="00F96749" w:rsidRPr="00AC4C41" w:rsidRDefault="00F96749" w:rsidP="00F96749">
      <w:pPr>
        <w:spacing w:beforeLines="50" w:before="156" w:afterLines="50" w:after="156"/>
        <w:rPr>
          <w:b/>
          <w:iCs/>
          <w:szCs w:val="22"/>
          <w:u w:val="single"/>
        </w:rPr>
      </w:pPr>
      <w:r w:rsidRPr="00AC4C41">
        <w:rPr>
          <w:b/>
          <w:iCs/>
          <w:szCs w:val="22"/>
          <w:u w:val="single"/>
        </w:rPr>
        <w:t>Response:</w:t>
      </w:r>
    </w:p>
    <w:p w14:paraId="01178331" w14:textId="7E10B155" w:rsidR="00482368" w:rsidRDefault="00482368" w:rsidP="00482368">
      <w:pPr>
        <w:rPr>
          <w:rFonts w:eastAsiaTheme="minorEastAsia"/>
        </w:rPr>
      </w:pPr>
      <w:r w:rsidRPr="007159D8">
        <w:rPr>
          <w:rFonts w:eastAsiaTheme="minorEastAsia"/>
        </w:rPr>
        <w:t>The sentence has been revised.</w:t>
      </w:r>
    </w:p>
    <w:p w14:paraId="31184840" w14:textId="77777777" w:rsidR="00F96749" w:rsidRDefault="00F96749" w:rsidP="00281666">
      <w:pPr>
        <w:spacing w:beforeLines="50" w:before="156" w:afterLines="50" w:after="156"/>
        <w:rPr>
          <w:rFonts w:eastAsiaTheme="minorEastAsia"/>
        </w:rPr>
      </w:pPr>
    </w:p>
    <w:p w14:paraId="129F1D4D" w14:textId="067133E3" w:rsidR="00E41047" w:rsidRPr="00AC4C41" w:rsidRDefault="00E41047" w:rsidP="00E41047">
      <w:pPr>
        <w:spacing w:beforeLines="50" w:before="156" w:afterLines="50" w:after="156"/>
        <w:rPr>
          <w:b/>
          <w:iCs/>
          <w:szCs w:val="22"/>
          <w:u w:val="single"/>
        </w:rPr>
      </w:pPr>
      <w:r w:rsidRPr="00AC4C41">
        <w:rPr>
          <w:b/>
          <w:iCs/>
          <w:szCs w:val="22"/>
          <w:u w:val="single"/>
        </w:rPr>
        <w:t xml:space="preserve">Comment 1.22: </w:t>
      </w:r>
    </w:p>
    <w:p w14:paraId="65E067F4" w14:textId="556A57A7" w:rsidR="00DA047C" w:rsidRPr="00046925" w:rsidRDefault="00DA047C" w:rsidP="00E41047">
      <w:pPr>
        <w:spacing w:beforeLines="50" w:before="156" w:afterLines="50" w:after="156"/>
        <w:rPr>
          <w:i/>
          <w:color w:val="000000"/>
          <w:kern w:val="0"/>
          <w:szCs w:val="21"/>
        </w:rPr>
      </w:pPr>
      <w:r w:rsidRPr="00046925">
        <w:rPr>
          <w:i/>
          <w:color w:val="000000"/>
          <w:kern w:val="0"/>
          <w:szCs w:val="21"/>
        </w:rPr>
        <w:t>Lines 420-422 can be made more clear.  Please reword to "A mesh edge is called a regular edge if it is inside the mesh and its valence equals 4, or on the boundary of the mesh and its valence equals 3."</w:t>
      </w:r>
    </w:p>
    <w:p w14:paraId="7D33C3E6" w14:textId="77777777" w:rsidR="00E41047" w:rsidRPr="00AC4C41" w:rsidRDefault="00E41047" w:rsidP="00E41047">
      <w:pPr>
        <w:spacing w:beforeLines="50" w:before="156" w:afterLines="50" w:after="156"/>
        <w:rPr>
          <w:b/>
          <w:iCs/>
          <w:szCs w:val="22"/>
          <w:u w:val="single"/>
        </w:rPr>
      </w:pPr>
      <w:r w:rsidRPr="00AC4C41">
        <w:rPr>
          <w:b/>
          <w:iCs/>
          <w:szCs w:val="22"/>
          <w:u w:val="single"/>
        </w:rPr>
        <w:t>Response:</w:t>
      </w:r>
    </w:p>
    <w:p w14:paraId="1F6FCBBC" w14:textId="06925919" w:rsidR="00E41047" w:rsidRDefault="0019786F" w:rsidP="00281666">
      <w:pPr>
        <w:spacing w:beforeLines="50" w:before="156" w:afterLines="50" w:after="156"/>
        <w:rPr>
          <w:rFonts w:eastAsiaTheme="minorEastAsia"/>
        </w:rPr>
      </w:pPr>
      <w:r>
        <w:rPr>
          <w:rFonts w:eastAsiaTheme="minorEastAsia"/>
        </w:rPr>
        <w:t>This sentence has been reworded.</w:t>
      </w:r>
    </w:p>
    <w:p w14:paraId="05897D23" w14:textId="77777777" w:rsidR="0019786F" w:rsidRDefault="0019786F" w:rsidP="00281666">
      <w:pPr>
        <w:spacing w:beforeLines="50" w:before="156" w:afterLines="50" w:after="156"/>
        <w:rPr>
          <w:rFonts w:eastAsiaTheme="minorEastAsia"/>
        </w:rPr>
      </w:pPr>
    </w:p>
    <w:p w14:paraId="5C1C5439" w14:textId="433A5AAA" w:rsidR="00E41047" w:rsidRPr="00AC4C41" w:rsidRDefault="00E41047" w:rsidP="00E41047">
      <w:pPr>
        <w:spacing w:beforeLines="50" w:before="156" w:afterLines="50" w:after="156"/>
        <w:rPr>
          <w:b/>
          <w:iCs/>
          <w:szCs w:val="22"/>
          <w:u w:val="single"/>
        </w:rPr>
      </w:pPr>
      <w:bookmarkStart w:id="35" w:name="OLE_LINK21"/>
      <w:bookmarkStart w:id="36" w:name="OLE_LINK22"/>
      <w:r w:rsidRPr="00AC4C41">
        <w:rPr>
          <w:b/>
          <w:iCs/>
          <w:szCs w:val="22"/>
          <w:u w:val="single"/>
        </w:rPr>
        <w:t xml:space="preserve">Comment 1.23: </w:t>
      </w:r>
    </w:p>
    <w:p w14:paraId="6BB1767C" w14:textId="2052176D" w:rsidR="00DA047C" w:rsidRPr="00046925" w:rsidRDefault="00DA047C" w:rsidP="00E41047">
      <w:pPr>
        <w:spacing w:beforeLines="50" w:before="156" w:afterLines="50" w:after="156"/>
        <w:rPr>
          <w:i/>
          <w:color w:val="000000"/>
          <w:kern w:val="0"/>
          <w:szCs w:val="21"/>
        </w:rPr>
      </w:pPr>
      <w:r w:rsidRPr="00046925">
        <w:rPr>
          <w:i/>
          <w:color w:val="000000"/>
          <w:kern w:val="0"/>
          <w:szCs w:val="21"/>
        </w:rPr>
        <w:t>Line 550, I think the references should be [9,10], not [11,10].</w:t>
      </w:r>
    </w:p>
    <w:p w14:paraId="45D7FA74" w14:textId="77777777" w:rsidR="00E41047" w:rsidRPr="00AC4C41" w:rsidRDefault="00E41047" w:rsidP="00E41047">
      <w:pPr>
        <w:spacing w:beforeLines="50" w:before="156" w:afterLines="50" w:after="156"/>
        <w:rPr>
          <w:b/>
          <w:iCs/>
          <w:szCs w:val="22"/>
          <w:u w:val="single"/>
        </w:rPr>
      </w:pPr>
      <w:r w:rsidRPr="00AC4C41">
        <w:rPr>
          <w:b/>
          <w:iCs/>
          <w:szCs w:val="22"/>
          <w:u w:val="single"/>
        </w:rPr>
        <w:t>Response:</w:t>
      </w:r>
    </w:p>
    <w:bookmarkEnd w:id="35"/>
    <w:bookmarkEnd w:id="36"/>
    <w:p w14:paraId="3FE04CF4" w14:textId="2F2BD896" w:rsidR="00E41047" w:rsidRDefault="009E0F51" w:rsidP="00281666">
      <w:pPr>
        <w:spacing w:beforeLines="50" w:before="156" w:afterLines="50" w:after="156"/>
        <w:rPr>
          <w:rFonts w:eastAsiaTheme="minorEastAsia"/>
        </w:rPr>
      </w:pPr>
      <w:r>
        <w:rPr>
          <w:rFonts w:eastAsiaTheme="minorEastAsia"/>
        </w:rPr>
        <w:t>T</w:t>
      </w:r>
      <w:r w:rsidR="0042333D">
        <w:rPr>
          <w:rFonts w:eastAsiaTheme="minorEastAsia"/>
        </w:rPr>
        <w:t>he references have been corrected.</w:t>
      </w:r>
    </w:p>
    <w:p w14:paraId="1211BC4D" w14:textId="77777777" w:rsidR="00E00BA3" w:rsidRDefault="00E00BA3" w:rsidP="00281666">
      <w:pPr>
        <w:spacing w:beforeLines="50" w:before="156" w:afterLines="50" w:after="156"/>
        <w:rPr>
          <w:rFonts w:eastAsiaTheme="minorEastAsia"/>
        </w:rPr>
      </w:pPr>
    </w:p>
    <w:p w14:paraId="5DBAA3CF" w14:textId="7CFC03A9" w:rsidR="00E00BA3" w:rsidRPr="009C52BC" w:rsidRDefault="00E00BA3" w:rsidP="00E00BA3">
      <w:pPr>
        <w:rPr>
          <w:b/>
          <w:bCs/>
          <w:color w:val="C00000"/>
          <w:sz w:val="28"/>
          <w:szCs w:val="28"/>
        </w:rPr>
      </w:pPr>
      <w:bookmarkStart w:id="37" w:name="OLE_LINK23"/>
      <w:bookmarkStart w:id="38" w:name="OLE_LINK24"/>
      <w:r w:rsidRPr="009C52BC">
        <w:rPr>
          <w:b/>
          <w:bCs/>
          <w:color w:val="C00000"/>
          <w:sz w:val="28"/>
          <w:szCs w:val="28"/>
        </w:rPr>
        <w:t>For Reviewer 2:</w:t>
      </w:r>
    </w:p>
    <w:p w14:paraId="16196832" w14:textId="0B7EB714" w:rsidR="009C52BC" w:rsidRPr="009C52BC" w:rsidRDefault="001040A8" w:rsidP="009C52BC">
      <w:pPr>
        <w:spacing w:beforeLines="50" w:before="156" w:afterLines="50" w:after="156"/>
        <w:rPr>
          <w:b/>
          <w:iCs/>
          <w:szCs w:val="22"/>
          <w:u w:val="single"/>
        </w:rPr>
      </w:pPr>
      <w:bookmarkStart w:id="39" w:name="OLE_LINK25"/>
      <w:bookmarkStart w:id="40" w:name="OLE_LINK26"/>
      <w:r>
        <w:rPr>
          <w:b/>
          <w:iCs/>
          <w:szCs w:val="22"/>
          <w:u w:val="single"/>
        </w:rPr>
        <w:t>Comment 2.1</w:t>
      </w:r>
      <w:r w:rsidR="009C52BC" w:rsidRPr="009C52BC">
        <w:rPr>
          <w:b/>
          <w:iCs/>
          <w:szCs w:val="22"/>
          <w:u w:val="single"/>
        </w:rPr>
        <w:t xml:space="preserve">: </w:t>
      </w:r>
    </w:p>
    <w:p w14:paraId="67BF0C12" w14:textId="6EC4CA42" w:rsidR="009C52BC" w:rsidRPr="009C52BC" w:rsidRDefault="001040A8" w:rsidP="009C52BC">
      <w:pPr>
        <w:spacing w:beforeLines="50" w:before="156" w:afterLines="50" w:after="156"/>
        <w:rPr>
          <w:i/>
          <w:color w:val="000000"/>
          <w:kern w:val="0"/>
          <w:szCs w:val="21"/>
        </w:rPr>
      </w:pPr>
      <w:r w:rsidRPr="001040A8">
        <w:rPr>
          <w:i/>
          <w:color w:val="000000"/>
          <w:kern w:val="0"/>
          <w:szCs w:val="21"/>
        </w:rPr>
        <w:t>The caption of Figure 3 shall be more specific, like "Flowchart of the optimized complex sheet inflation". Moreover, "Step 1:" shall be renamed to "Inpu</w:t>
      </w:r>
      <w:r>
        <w:rPr>
          <w:i/>
          <w:color w:val="000000"/>
          <w:kern w:val="0"/>
          <w:szCs w:val="21"/>
        </w:rPr>
        <w:t>t:", "Step 2" to "Step 1:", etc</w:t>
      </w:r>
      <w:r w:rsidR="009C52BC" w:rsidRPr="009C52BC">
        <w:rPr>
          <w:i/>
          <w:color w:val="000000"/>
          <w:kern w:val="0"/>
          <w:szCs w:val="21"/>
        </w:rPr>
        <w:t>.</w:t>
      </w:r>
    </w:p>
    <w:p w14:paraId="273EFA70" w14:textId="77777777" w:rsidR="009C52BC" w:rsidRPr="009C52BC" w:rsidRDefault="009C52BC" w:rsidP="009C52BC">
      <w:pPr>
        <w:spacing w:beforeLines="50" w:before="156" w:afterLines="50" w:after="156"/>
        <w:rPr>
          <w:b/>
          <w:iCs/>
          <w:szCs w:val="22"/>
          <w:u w:val="single"/>
        </w:rPr>
      </w:pPr>
      <w:r w:rsidRPr="009C52BC">
        <w:rPr>
          <w:b/>
          <w:iCs/>
          <w:szCs w:val="22"/>
          <w:u w:val="single"/>
        </w:rPr>
        <w:t>Response:</w:t>
      </w:r>
    </w:p>
    <w:bookmarkEnd w:id="37"/>
    <w:bookmarkEnd w:id="38"/>
    <w:bookmarkEnd w:id="39"/>
    <w:bookmarkEnd w:id="40"/>
    <w:p w14:paraId="4D718D1F" w14:textId="198CBFFE" w:rsidR="00E00BA3" w:rsidRDefault="001E11AC" w:rsidP="00281666">
      <w:pPr>
        <w:spacing w:beforeLines="50" w:before="156" w:afterLines="50" w:after="156"/>
        <w:rPr>
          <w:rFonts w:eastAsiaTheme="minorEastAsia"/>
        </w:rPr>
      </w:pPr>
      <w:r>
        <w:rPr>
          <w:rFonts w:eastAsiaTheme="minorEastAsia"/>
        </w:rPr>
        <w:t xml:space="preserve">Thank you for your comments. </w:t>
      </w:r>
      <w:r w:rsidR="00987B5D">
        <w:rPr>
          <w:rFonts w:eastAsiaTheme="minorEastAsia"/>
        </w:rPr>
        <w:t xml:space="preserve">The caption of that figure has been revised, and </w:t>
      </w:r>
      <w:r w:rsidR="00D81470">
        <w:rPr>
          <w:rFonts w:eastAsiaTheme="minorEastAsia"/>
        </w:rPr>
        <w:t>“Step 1:”, “Step 2” and “Step 3” etc. have also been changed according to your suggestion.</w:t>
      </w:r>
    </w:p>
    <w:p w14:paraId="1E915199" w14:textId="77777777" w:rsidR="00D81470" w:rsidRDefault="00D81470" w:rsidP="00281666">
      <w:pPr>
        <w:spacing w:beforeLines="50" w:before="156" w:afterLines="50" w:after="156"/>
        <w:rPr>
          <w:rFonts w:eastAsiaTheme="minorEastAsia"/>
        </w:rPr>
      </w:pPr>
    </w:p>
    <w:p w14:paraId="12BC77FE" w14:textId="2A31304B" w:rsidR="001040A8" w:rsidRPr="00303A6F" w:rsidRDefault="001040A8" w:rsidP="001040A8">
      <w:pPr>
        <w:spacing w:beforeLines="50" w:before="156" w:afterLines="50" w:after="156"/>
        <w:rPr>
          <w:b/>
          <w:iCs/>
          <w:szCs w:val="22"/>
          <w:u w:val="single"/>
        </w:rPr>
      </w:pPr>
      <w:r w:rsidRPr="00303A6F">
        <w:rPr>
          <w:b/>
          <w:iCs/>
          <w:szCs w:val="22"/>
          <w:u w:val="single"/>
        </w:rPr>
        <w:t xml:space="preserve">Comment 2.2: </w:t>
      </w:r>
    </w:p>
    <w:p w14:paraId="635408F0" w14:textId="67CCB86B" w:rsidR="001040A8" w:rsidRPr="000265EE" w:rsidRDefault="00B87A5F" w:rsidP="001040A8">
      <w:pPr>
        <w:spacing w:beforeLines="50" w:before="156" w:afterLines="50" w:after="156"/>
        <w:rPr>
          <w:i/>
          <w:color w:val="000000"/>
          <w:kern w:val="0"/>
          <w:szCs w:val="21"/>
        </w:rPr>
      </w:pPr>
      <w:r w:rsidRPr="000265EE">
        <w:rPr>
          <w:i/>
          <w:color w:val="000000"/>
          <w:kern w:val="0"/>
          <w:szCs w:val="21"/>
        </w:rPr>
        <w:t>Lines 106-109 in Page 2, I recommend authors using numbers rather than letters to list their three major steps, which then will be consistent with Figure 3.</w:t>
      </w:r>
    </w:p>
    <w:p w14:paraId="29E7CBD6" w14:textId="77777777" w:rsidR="001040A8" w:rsidRPr="00303A6F" w:rsidRDefault="001040A8" w:rsidP="001040A8">
      <w:pPr>
        <w:spacing w:beforeLines="50" w:before="156" w:afterLines="50" w:after="156"/>
        <w:rPr>
          <w:b/>
          <w:iCs/>
          <w:szCs w:val="22"/>
          <w:u w:val="single"/>
        </w:rPr>
      </w:pPr>
      <w:r w:rsidRPr="00303A6F">
        <w:rPr>
          <w:b/>
          <w:iCs/>
          <w:szCs w:val="22"/>
          <w:u w:val="single"/>
        </w:rPr>
        <w:t>Response:</w:t>
      </w:r>
    </w:p>
    <w:p w14:paraId="0E903C71" w14:textId="79D0CDF4" w:rsidR="001040A8" w:rsidRDefault="00BE4AF6" w:rsidP="00281666">
      <w:pPr>
        <w:spacing w:beforeLines="50" w:before="156" w:afterLines="50" w:after="156"/>
        <w:rPr>
          <w:rFonts w:eastAsiaTheme="minorEastAsia"/>
        </w:rPr>
      </w:pPr>
      <w:r>
        <w:rPr>
          <w:rFonts w:eastAsiaTheme="minorEastAsia"/>
        </w:rPr>
        <w:t>These letters are changed to numbers.</w:t>
      </w:r>
    </w:p>
    <w:p w14:paraId="4B3606E3" w14:textId="77777777" w:rsidR="00923D7B" w:rsidRDefault="00923D7B" w:rsidP="00281666">
      <w:pPr>
        <w:spacing w:beforeLines="50" w:before="156" w:afterLines="50" w:after="156"/>
        <w:rPr>
          <w:rFonts w:eastAsiaTheme="minorEastAsia"/>
        </w:rPr>
      </w:pPr>
    </w:p>
    <w:p w14:paraId="5AC8FE00" w14:textId="468B7133" w:rsidR="001040A8" w:rsidRPr="00303A6F" w:rsidRDefault="001040A8" w:rsidP="001040A8">
      <w:pPr>
        <w:spacing w:beforeLines="50" w:before="156" w:afterLines="50" w:after="156"/>
        <w:rPr>
          <w:b/>
          <w:iCs/>
          <w:szCs w:val="22"/>
          <w:u w:val="single"/>
        </w:rPr>
      </w:pPr>
      <w:r w:rsidRPr="00303A6F">
        <w:rPr>
          <w:b/>
          <w:iCs/>
          <w:szCs w:val="22"/>
          <w:u w:val="single"/>
        </w:rPr>
        <w:t xml:space="preserve">Comment 2.3: </w:t>
      </w:r>
    </w:p>
    <w:p w14:paraId="6BC530B2" w14:textId="72C43954" w:rsidR="001040A8" w:rsidRPr="000265EE" w:rsidRDefault="00B87A5F" w:rsidP="001040A8">
      <w:pPr>
        <w:spacing w:beforeLines="50" w:before="156" w:afterLines="50" w:after="156"/>
        <w:rPr>
          <w:i/>
          <w:color w:val="000000"/>
          <w:kern w:val="0"/>
          <w:szCs w:val="21"/>
        </w:rPr>
      </w:pPr>
      <w:r w:rsidRPr="000265EE">
        <w:rPr>
          <w:i/>
          <w:color w:val="000000"/>
          <w:kern w:val="0"/>
          <w:szCs w:val="21"/>
        </w:rPr>
        <w:t>It is better to include references for the max-flow-min-cut and A* path searching algorithms used in the paper.</w:t>
      </w:r>
    </w:p>
    <w:p w14:paraId="06EA0FAF" w14:textId="77777777" w:rsidR="001040A8" w:rsidRPr="00303A6F" w:rsidRDefault="001040A8" w:rsidP="001040A8">
      <w:pPr>
        <w:spacing w:beforeLines="50" w:before="156" w:afterLines="50" w:after="156"/>
        <w:rPr>
          <w:b/>
          <w:iCs/>
          <w:szCs w:val="22"/>
          <w:u w:val="single"/>
        </w:rPr>
      </w:pPr>
      <w:r w:rsidRPr="00303A6F">
        <w:rPr>
          <w:b/>
          <w:iCs/>
          <w:szCs w:val="22"/>
          <w:u w:val="single"/>
        </w:rPr>
        <w:t>Response:</w:t>
      </w:r>
    </w:p>
    <w:p w14:paraId="3C8392C1" w14:textId="753CC2CA" w:rsidR="001040A8" w:rsidRDefault="00FE1042" w:rsidP="00281666">
      <w:pPr>
        <w:spacing w:beforeLines="50" w:before="156" w:afterLines="50" w:after="156"/>
        <w:rPr>
          <w:rFonts w:eastAsiaTheme="minorEastAsia"/>
        </w:rPr>
      </w:pPr>
      <w:r>
        <w:rPr>
          <w:rFonts w:eastAsiaTheme="minorEastAsia"/>
        </w:rPr>
        <w:t>References for max-flow-min-cut and A* path algorithms are added:</w:t>
      </w:r>
    </w:p>
    <w:p w14:paraId="16639769" w14:textId="43A44141" w:rsidR="00757F86" w:rsidRDefault="00757F86" w:rsidP="00281666">
      <w:pPr>
        <w:spacing w:beforeLines="50" w:before="156" w:afterLines="50" w:after="156"/>
        <w:rPr>
          <w:rFonts w:eastAsiaTheme="minorEastAsia"/>
        </w:rPr>
      </w:pPr>
      <w:r>
        <w:rPr>
          <w:rFonts w:eastAsiaTheme="minorEastAsia"/>
        </w:rPr>
        <w:t>“</w:t>
      </w:r>
      <w:r w:rsidRPr="00757F86">
        <w:rPr>
          <w:rFonts w:eastAsiaTheme="minorEastAsia"/>
        </w:rPr>
        <w:t xml:space="preserve">A* path searching is a one-source-one-target path searching algorithm which runs very </w:t>
      </w:r>
      <w:proofErr w:type="gramStart"/>
      <w:r w:rsidRPr="00757F86">
        <w:rPr>
          <w:rFonts w:eastAsiaTheme="minorEastAsia"/>
        </w:rPr>
        <w:t>efficiently[</w:t>
      </w:r>
      <w:proofErr w:type="gramEnd"/>
      <w:r w:rsidRPr="00757F86">
        <w:rPr>
          <w:rFonts w:eastAsiaTheme="minorEastAsia"/>
        </w:rPr>
        <w:t>18].</w:t>
      </w:r>
      <w:r>
        <w:rPr>
          <w:rFonts w:eastAsiaTheme="minorEastAsia"/>
        </w:rPr>
        <w:t>”(Sec. 3.1)</w:t>
      </w:r>
    </w:p>
    <w:p w14:paraId="4AFF6A77" w14:textId="2FBBDA50" w:rsidR="00757F86" w:rsidRDefault="00757F86" w:rsidP="00281666">
      <w:pPr>
        <w:spacing w:beforeLines="50" w:before="156" w:afterLines="50" w:after="156"/>
        <w:rPr>
          <w:rFonts w:eastAsiaTheme="minorEastAsia"/>
        </w:rPr>
      </w:pPr>
      <w:r>
        <w:rPr>
          <w:rFonts w:eastAsiaTheme="minorEastAsia"/>
        </w:rPr>
        <w:t>“</w:t>
      </w:r>
      <w:r w:rsidRPr="00757F86">
        <w:rPr>
          <w:rFonts w:eastAsiaTheme="minorEastAsia"/>
        </w:rPr>
        <w:t xml:space="preserve">Max-flow-min-cut algorithm is an effective and efficient tool to find the minimal cut set in a directed </w:t>
      </w:r>
      <w:proofErr w:type="gramStart"/>
      <w:r w:rsidRPr="00757F86">
        <w:rPr>
          <w:rFonts w:eastAsiaTheme="minorEastAsia"/>
        </w:rPr>
        <w:t>graph[</w:t>
      </w:r>
      <w:proofErr w:type="gramEnd"/>
      <w:r w:rsidRPr="00757F86">
        <w:rPr>
          <w:rFonts w:eastAsiaTheme="minorEastAsia"/>
        </w:rPr>
        <w:t>19].</w:t>
      </w:r>
      <w:r>
        <w:rPr>
          <w:rFonts w:eastAsiaTheme="minorEastAsia"/>
        </w:rPr>
        <w:t>” (Sec. 3.3)</w:t>
      </w:r>
    </w:p>
    <w:p w14:paraId="1D5DBA2C" w14:textId="74522D1D" w:rsidR="00757F86" w:rsidRDefault="00757F86" w:rsidP="00281666">
      <w:pPr>
        <w:spacing w:beforeLines="50" w:before="156" w:afterLines="50" w:after="156"/>
        <w:rPr>
          <w:rFonts w:eastAsiaTheme="minorEastAsia"/>
        </w:rPr>
      </w:pPr>
      <w:r>
        <w:rPr>
          <w:rFonts w:eastAsiaTheme="minorEastAsia"/>
        </w:rPr>
        <w:t>References are:</w:t>
      </w:r>
    </w:p>
    <w:p w14:paraId="19A68124" w14:textId="77777777" w:rsidR="00757F86" w:rsidRPr="00757F86" w:rsidRDefault="00757F86" w:rsidP="00757F86">
      <w:pPr>
        <w:spacing w:beforeLines="50" w:before="156" w:afterLines="50" w:after="156"/>
        <w:rPr>
          <w:rFonts w:eastAsiaTheme="minorEastAsia"/>
        </w:rPr>
      </w:pPr>
      <w:r>
        <w:rPr>
          <w:rFonts w:eastAsiaTheme="minorEastAsia"/>
        </w:rPr>
        <w:t>“</w:t>
      </w:r>
      <w:r w:rsidRPr="00757F86">
        <w:rPr>
          <w:rFonts w:eastAsiaTheme="minorEastAsia"/>
        </w:rPr>
        <w:t xml:space="preserve">[18] </w:t>
      </w:r>
      <w:proofErr w:type="spellStart"/>
      <w:proofErr w:type="gramStart"/>
      <w:r w:rsidRPr="00757F86">
        <w:rPr>
          <w:rFonts w:eastAsiaTheme="minorEastAsia"/>
        </w:rPr>
        <w:t>HartPE,NilssonNJ</w:t>
      </w:r>
      <w:proofErr w:type="gramEnd"/>
      <w:r w:rsidRPr="00757F86">
        <w:rPr>
          <w:rFonts w:eastAsiaTheme="minorEastAsia"/>
        </w:rPr>
        <w:t>,RaphaelB.Aformalbasisfortheheuristicdetermi</w:t>
      </w:r>
      <w:proofErr w:type="spellEnd"/>
      <w:r w:rsidRPr="00757F86">
        <w:rPr>
          <w:rFonts w:eastAsiaTheme="minorEastAsia"/>
        </w:rPr>
        <w:t>- nation of minimum cost paths. Systems Science and Cybernetics, IEEE Transactions on 1968;4(2):100–7.</w:t>
      </w:r>
    </w:p>
    <w:p w14:paraId="54B30EF8" w14:textId="0936C6C3" w:rsidR="00757F86" w:rsidRDefault="00757F86" w:rsidP="00757F86">
      <w:pPr>
        <w:spacing w:beforeLines="50" w:before="156" w:afterLines="50" w:after="156"/>
        <w:rPr>
          <w:rFonts w:eastAsiaTheme="minorEastAsia"/>
        </w:rPr>
      </w:pPr>
      <w:r w:rsidRPr="00757F86">
        <w:rPr>
          <w:rFonts w:eastAsiaTheme="minorEastAsia"/>
        </w:rPr>
        <w:t xml:space="preserve">[19] Lawler E. 4.5. combinatorial implications of max-flow min-cut </w:t>
      </w:r>
      <w:proofErr w:type="spellStart"/>
      <w:r w:rsidRPr="00757F86">
        <w:rPr>
          <w:rFonts w:eastAsiaTheme="minorEastAsia"/>
        </w:rPr>
        <w:t>theo</w:t>
      </w:r>
      <w:proofErr w:type="spellEnd"/>
      <w:r w:rsidRPr="00757F86">
        <w:rPr>
          <w:rFonts w:eastAsiaTheme="minorEastAsia"/>
        </w:rPr>
        <w:t xml:space="preserve">- rem, 4.6. linear programming interpretation of max-flow min-cut </w:t>
      </w:r>
      <w:proofErr w:type="spellStart"/>
      <w:r w:rsidRPr="00757F86">
        <w:rPr>
          <w:rFonts w:eastAsiaTheme="minorEastAsia"/>
        </w:rPr>
        <w:t>theo</w:t>
      </w:r>
      <w:proofErr w:type="spellEnd"/>
      <w:r w:rsidRPr="00757F86">
        <w:rPr>
          <w:rFonts w:eastAsiaTheme="minorEastAsia"/>
        </w:rPr>
        <w:t xml:space="preserve">- rem. Combinatorial Optimization: Networks and </w:t>
      </w:r>
      <w:proofErr w:type="spellStart"/>
      <w:r w:rsidRPr="00757F86">
        <w:rPr>
          <w:rFonts w:eastAsiaTheme="minorEastAsia"/>
        </w:rPr>
        <w:t>Matroids</w:t>
      </w:r>
      <w:proofErr w:type="spellEnd"/>
      <w:r w:rsidRPr="00757F86">
        <w:rPr>
          <w:rFonts w:eastAsiaTheme="minorEastAsia"/>
        </w:rPr>
        <w:t xml:space="preserve"> </w:t>
      </w:r>
      <w:proofErr w:type="gramStart"/>
      <w:r w:rsidRPr="00757F86">
        <w:rPr>
          <w:rFonts w:eastAsiaTheme="minorEastAsia"/>
        </w:rPr>
        <w:t>2001;:</w:t>
      </w:r>
      <w:proofErr w:type="gramEnd"/>
      <w:r w:rsidRPr="00757F86">
        <w:rPr>
          <w:rFonts w:eastAsiaTheme="minorEastAsia"/>
        </w:rPr>
        <w:t>117– 20.</w:t>
      </w:r>
      <w:r>
        <w:rPr>
          <w:rFonts w:eastAsiaTheme="minorEastAsia"/>
        </w:rPr>
        <w:t>”</w:t>
      </w:r>
      <w:r w:rsidR="00CA3C46">
        <w:rPr>
          <w:rFonts w:eastAsiaTheme="minorEastAsia"/>
        </w:rPr>
        <w:t xml:space="preserve">(Sec. </w:t>
      </w:r>
      <w:proofErr w:type="spellStart"/>
      <w:r w:rsidR="00CA3C46">
        <w:rPr>
          <w:rFonts w:eastAsiaTheme="minorEastAsia"/>
        </w:rPr>
        <w:t>Refences</w:t>
      </w:r>
      <w:proofErr w:type="spellEnd"/>
      <w:r w:rsidR="00CA3C46">
        <w:rPr>
          <w:rFonts w:eastAsiaTheme="minorEastAsia"/>
        </w:rPr>
        <w:t>)</w:t>
      </w:r>
    </w:p>
    <w:p w14:paraId="1CFB361A" w14:textId="77777777" w:rsidR="002B2B37" w:rsidRDefault="002B2B37" w:rsidP="00281666">
      <w:pPr>
        <w:spacing w:beforeLines="50" w:before="156" w:afterLines="50" w:after="156"/>
        <w:rPr>
          <w:rFonts w:eastAsiaTheme="minorEastAsia"/>
        </w:rPr>
      </w:pPr>
    </w:p>
    <w:p w14:paraId="2F6962FC" w14:textId="2E1A02A3" w:rsidR="001040A8" w:rsidRPr="00303A6F" w:rsidRDefault="001040A8" w:rsidP="001040A8">
      <w:pPr>
        <w:spacing w:beforeLines="50" w:before="156" w:afterLines="50" w:after="156"/>
        <w:rPr>
          <w:b/>
          <w:iCs/>
          <w:szCs w:val="22"/>
          <w:u w:val="single"/>
        </w:rPr>
      </w:pPr>
      <w:r w:rsidRPr="00303A6F">
        <w:rPr>
          <w:b/>
          <w:iCs/>
          <w:szCs w:val="22"/>
          <w:u w:val="single"/>
        </w:rPr>
        <w:t xml:space="preserve">Comment 2.4: </w:t>
      </w:r>
    </w:p>
    <w:p w14:paraId="790717B0" w14:textId="1792C7CE" w:rsidR="001040A8" w:rsidRPr="000265EE" w:rsidRDefault="00CF6DBE" w:rsidP="001040A8">
      <w:pPr>
        <w:spacing w:beforeLines="50" w:before="156" w:afterLines="50" w:after="156"/>
        <w:rPr>
          <w:i/>
          <w:color w:val="000000"/>
          <w:kern w:val="0"/>
          <w:szCs w:val="21"/>
        </w:rPr>
      </w:pPr>
      <w:r w:rsidRPr="000265EE">
        <w:rPr>
          <w:i/>
          <w:color w:val="000000"/>
          <w:kern w:val="0"/>
          <w:szCs w:val="21"/>
        </w:rPr>
        <w:t xml:space="preserve">In Figure 5, what does "E" denote in the flowchart? In the workflow, if we need to call procedure </w:t>
      </w:r>
      <w:bookmarkStart w:id="41" w:name="OLE_LINK51"/>
      <w:bookmarkStart w:id="42" w:name="OLE_LINK52"/>
      <w:r w:rsidRPr="000265EE">
        <w:rPr>
          <w:i/>
          <w:color w:val="000000"/>
          <w:kern w:val="0"/>
          <w:szCs w:val="21"/>
        </w:rPr>
        <w:t>"Find and add new edges to E by max-flow-min-cut algorithm"</w:t>
      </w:r>
      <w:bookmarkEnd w:id="41"/>
      <w:bookmarkEnd w:id="42"/>
      <w:r w:rsidRPr="000265EE">
        <w:rPr>
          <w:i/>
          <w:color w:val="000000"/>
          <w:kern w:val="0"/>
          <w:szCs w:val="21"/>
        </w:rPr>
        <w:t xml:space="preserve">, shall we call procedure </w:t>
      </w:r>
      <w:bookmarkStart w:id="43" w:name="OLE_LINK53"/>
      <w:bookmarkStart w:id="44" w:name="OLE_LINK54"/>
      <w:r w:rsidRPr="000265EE">
        <w:rPr>
          <w:i/>
          <w:color w:val="000000"/>
          <w:kern w:val="0"/>
          <w:szCs w:val="21"/>
        </w:rPr>
        <w:t>"Does E satisfy local separation?"</w:t>
      </w:r>
      <w:bookmarkEnd w:id="43"/>
      <w:bookmarkEnd w:id="44"/>
      <w:r w:rsidRPr="000265EE">
        <w:rPr>
          <w:i/>
          <w:color w:val="000000"/>
          <w:kern w:val="0"/>
          <w:szCs w:val="21"/>
        </w:rPr>
        <w:t xml:space="preserve"> again before reach to "End"?</w:t>
      </w:r>
    </w:p>
    <w:p w14:paraId="2024B958" w14:textId="77777777" w:rsidR="001040A8" w:rsidRPr="00303A6F" w:rsidRDefault="001040A8" w:rsidP="001040A8">
      <w:pPr>
        <w:spacing w:beforeLines="50" w:before="156" w:afterLines="50" w:after="156"/>
        <w:rPr>
          <w:b/>
          <w:iCs/>
          <w:szCs w:val="22"/>
          <w:u w:val="single"/>
        </w:rPr>
      </w:pPr>
      <w:r w:rsidRPr="00303A6F">
        <w:rPr>
          <w:b/>
          <w:iCs/>
          <w:szCs w:val="22"/>
          <w:u w:val="single"/>
        </w:rPr>
        <w:t>Response:</w:t>
      </w:r>
    </w:p>
    <w:p w14:paraId="6E828E5C" w14:textId="13EFE9A9" w:rsidR="001040A8" w:rsidRDefault="0008307C" w:rsidP="00281666">
      <w:pPr>
        <w:spacing w:beforeLines="50" w:before="156" w:afterLines="50" w:after="156"/>
        <w:rPr>
          <w:rFonts w:eastAsiaTheme="minorEastAsia"/>
        </w:rPr>
      </w:pPr>
      <w:r>
        <w:rPr>
          <w:rFonts w:eastAsiaTheme="minorEastAsia"/>
        </w:rPr>
        <w:t>“E” denotes the constraint mesh edges specified by the user. The sentence has been revised to put it clearer:</w:t>
      </w:r>
    </w:p>
    <w:p w14:paraId="01B3F7C5" w14:textId="77777777" w:rsidR="0008307C" w:rsidRPr="0008307C" w:rsidRDefault="0008307C" w:rsidP="0008307C">
      <w:pPr>
        <w:spacing w:beforeLines="50" w:before="156" w:afterLines="50" w:after="156"/>
        <w:rPr>
          <w:rFonts w:eastAsiaTheme="minorEastAsia"/>
        </w:rPr>
      </w:pPr>
      <w:r>
        <w:rPr>
          <w:rFonts w:eastAsiaTheme="minorEastAsia"/>
        </w:rPr>
        <w:t>“…</w:t>
      </w:r>
      <w:r w:rsidRPr="0008307C">
        <w:rPr>
          <w:rFonts w:eastAsiaTheme="minorEastAsia"/>
        </w:rPr>
        <w:t>Suppose E is the specified constraint edges, the flowchart of the determination of</w:t>
      </w:r>
    </w:p>
    <w:p w14:paraId="56F87010" w14:textId="79FFC1D7" w:rsidR="0008307C" w:rsidRDefault="0008307C" w:rsidP="0008307C">
      <w:pPr>
        <w:spacing w:beforeLines="50" w:before="156" w:afterLines="50" w:after="156"/>
        <w:rPr>
          <w:rFonts w:eastAsiaTheme="minorEastAsia"/>
        </w:rPr>
      </w:pPr>
      <w:r w:rsidRPr="0008307C">
        <w:rPr>
          <w:rFonts w:eastAsiaTheme="minorEastAsia"/>
        </w:rPr>
        <w:t>boundary loops is shown in Fig. 9</w:t>
      </w:r>
      <w:proofErr w:type="gramStart"/>
      <w:r w:rsidRPr="0008307C">
        <w:rPr>
          <w:rFonts w:eastAsiaTheme="minorEastAsia"/>
        </w:rPr>
        <w:t>.</w:t>
      </w:r>
      <w:r>
        <w:rPr>
          <w:rFonts w:eastAsiaTheme="minorEastAsia"/>
        </w:rPr>
        <w:t>”(</w:t>
      </w:r>
      <w:proofErr w:type="gramEnd"/>
      <w:r>
        <w:rPr>
          <w:rFonts w:eastAsiaTheme="minorEastAsia"/>
        </w:rPr>
        <w:t xml:space="preserve">Sec. </w:t>
      </w:r>
      <w:r w:rsidR="00A44054">
        <w:rPr>
          <w:rFonts w:eastAsiaTheme="minorEastAsia"/>
        </w:rPr>
        <w:t>3)</w:t>
      </w:r>
    </w:p>
    <w:p w14:paraId="050A5F89" w14:textId="3D984995" w:rsidR="00A44054" w:rsidRDefault="00A44054" w:rsidP="0008307C">
      <w:pPr>
        <w:spacing w:beforeLines="50" w:before="156" w:afterLines="50" w:after="156"/>
        <w:rPr>
          <w:rFonts w:eastAsiaTheme="minorEastAsia" w:hint="eastAsia"/>
        </w:rPr>
      </w:pPr>
      <w:r>
        <w:rPr>
          <w:rFonts w:eastAsiaTheme="minorEastAsia"/>
        </w:rPr>
        <w:t xml:space="preserve">After calling </w:t>
      </w:r>
      <w:r w:rsidRPr="00A44054">
        <w:rPr>
          <w:rFonts w:eastAsiaTheme="minorEastAsia"/>
        </w:rPr>
        <w:t>"Find and add new edges to E by max-flow-min-cut algorithm"</w:t>
      </w:r>
      <w:r>
        <w:rPr>
          <w:rFonts w:eastAsiaTheme="minorEastAsia"/>
        </w:rPr>
        <w:t xml:space="preserve">, there is no need to </w:t>
      </w:r>
      <w:r>
        <w:rPr>
          <w:rFonts w:eastAsiaTheme="minorEastAsia"/>
        </w:rPr>
        <w:lastRenderedPageBreak/>
        <w:t xml:space="preserve">check </w:t>
      </w:r>
      <w:r w:rsidRPr="00A44054">
        <w:rPr>
          <w:rFonts w:eastAsiaTheme="minorEastAsia"/>
        </w:rPr>
        <w:t>"Does E satisfy local separation?"</w:t>
      </w:r>
      <w:r>
        <w:rPr>
          <w:rFonts w:eastAsiaTheme="minorEastAsia"/>
        </w:rPr>
        <w:t xml:space="preserve"> because the max-flow-min-cut algorithm will guarantee the local sep</w:t>
      </w:r>
      <w:r w:rsidR="00152709">
        <w:rPr>
          <w:rFonts w:eastAsiaTheme="minorEastAsia"/>
        </w:rPr>
        <w:t>a</w:t>
      </w:r>
      <w:r>
        <w:rPr>
          <w:rFonts w:eastAsiaTheme="minorEastAsia"/>
        </w:rPr>
        <w:t>ration.</w:t>
      </w:r>
    </w:p>
    <w:p w14:paraId="7C2FC023" w14:textId="77777777" w:rsidR="0061389C" w:rsidRDefault="0061389C" w:rsidP="00281666">
      <w:pPr>
        <w:spacing w:beforeLines="50" w:before="156" w:afterLines="50" w:after="156"/>
        <w:rPr>
          <w:rFonts w:eastAsiaTheme="minorEastAsia"/>
        </w:rPr>
      </w:pPr>
    </w:p>
    <w:p w14:paraId="1A502D5D" w14:textId="7C7104F1" w:rsidR="001040A8" w:rsidRPr="00303A6F" w:rsidRDefault="001040A8" w:rsidP="001040A8">
      <w:pPr>
        <w:spacing w:beforeLines="50" w:before="156" w:afterLines="50" w:after="156"/>
        <w:rPr>
          <w:b/>
          <w:iCs/>
          <w:szCs w:val="22"/>
          <w:u w:val="single"/>
        </w:rPr>
      </w:pPr>
      <w:r w:rsidRPr="00303A6F">
        <w:rPr>
          <w:b/>
          <w:iCs/>
          <w:szCs w:val="22"/>
          <w:u w:val="single"/>
        </w:rPr>
        <w:t xml:space="preserve">Comment 2.5: </w:t>
      </w:r>
    </w:p>
    <w:p w14:paraId="10E8F7D8" w14:textId="4CC29373" w:rsidR="001040A8" w:rsidRPr="000265EE" w:rsidRDefault="00CF6DBE" w:rsidP="001040A8">
      <w:pPr>
        <w:spacing w:beforeLines="50" w:before="156" w:afterLines="50" w:after="156"/>
        <w:rPr>
          <w:i/>
          <w:color w:val="000000"/>
          <w:kern w:val="0"/>
          <w:szCs w:val="21"/>
        </w:rPr>
      </w:pPr>
      <w:r w:rsidRPr="000265EE">
        <w:rPr>
          <w:i/>
          <w:color w:val="000000"/>
          <w:kern w:val="0"/>
          <w:szCs w:val="21"/>
        </w:rPr>
        <w:t xml:space="preserve">In "3.1. Pairing </w:t>
      </w:r>
      <w:proofErr w:type="spellStart"/>
      <w:r w:rsidRPr="000265EE">
        <w:rPr>
          <w:i/>
          <w:color w:val="000000"/>
          <w:kern w:val="0"/>
          <w:szCs w:val="21"/>
        </w:rPr>
        <w:t>Intersecton</w:t>
      </w:r>
      <w:proofErr w:type="spellEnd"/>
      <w:r w:rsidRPr="000265EE">
        <w:rPr>
          <w:i/>
          <w:color w:val="000000"/>
          <w:kern w:val="0"/>
          <w:szCs w:val="21"/>
        </w:rPr>
        <w:t xml:space="preserve"> Nodes", how shall we know when we shall apply Template A or Template B? In other words, what is the criterion of using Templates A and B?</w:t>
      </w:r>
    </w:p>
    <w:p w14:paraId="5478CFA4" w14:textId="77777777" w:rsidR="001040A8" w:rsidRPr="00303A6F" w:rsidRDefault="001040A8" w:rsidP="001040A8">
      <w:pPr>
        <w:spacing w:beforeLines="50" w:before="156" w:afterLines="50" w:after="156"/>
        <w:rPr>
          <w:b/>
          <w:iCs/>
          <w:szCs w:val="22"/>
          <w:u w:val="single"/>
        </w:rPr>
      </w:pPr>
      <w:r w:rsidRPr="00303A6F">
        <w:rPr>
          <w:b/>
          <w:iCs/>
          <w:szCs w:val="22"/>
          <w:u w:val="single"/>
        </w:rPr>
        <w:t>Response:</w:t>
      </w:r>
    </w:p>
    <w:p w14:paraId="36E3E854" w14:textId="03B4C44E" w:rsidR="001040A8" w:rsidRDefault="00882D2B" w:rsidP="00281666">
      <w:pPr>
        <w:spacing w:beforeLines="50" w:before="156" w:afterLines="50" w:after="156"/>
        <w:rPr>
          <w:rFonts w:eastAsiaTheme="minorEastAsia"/>
        </w:rPr>
      </w:pPr>
      <w:r>
        <w:rPr>
          <w:rFonts w:eastAsiaTheme="minorEastAsia"/>
        </w:rPr>
        <w:t>Currently t</w:t>
      </w:r>
      <w:r w:rsidR="00D52427">
        <w:rPr>
          <w:rFonts w:eastAsiaTheme="minorEastAsia"/>
        </w:rPr>
        <w:t xml:space="preserve">hese two </w:t>
      </w:r>
      <w:r>
        <w:rPr>
          <w:rFonts w:eastAsiaTheme="minorEastAsia"/>
        </w:rPr>
        <w:t>local intersecting structures are treated equally, and we use a depth-first strategy to search the boundary loop. We add a sentence in Sec. 3.1 to make it clearer:</w:t>
      </w:r>
    </w:p>
    <w:p w14:paraId="32445D1C" w14:textId="0D82FB46" w:rsidR="00882D2B" w:rsidRDefault="00882D2B" w:rsidP="00281666">
      <w:pPr>
        <w:spacing w:beforeLines="50" w:before="156" w:afterLines="50" w:after="156"/>
        <w:rPr>
          <w:rFonts w:eastAsiaTheme="minorEastAsia"/>
        </w:rPr>
      </w:pPr>
      <w:r>
        <w:rPr>
          <w:rFonts w:eastAsiaTheme="minorEastAsia"/>
        </w:rPr>
        <w:t>“…</w:t>
      </w:r>
      <w:r w:rsidRPr="00882D2B">
        <w:rPr>
          <w:rFonts w:eastAsiaTheme="minorEastAsia"/>
        </w:rPr>
        <w:t>Currently, we treat these two local intersecting structures equally and use a depth-first strategy to search and handling the two local intersecting structures, which means if we find either local intersecting structure, we pair its two intersecting nodes and resolve it at once until no more intersecting nodes can be handled.</w:t>
      </w:r>
      <w:r>
        <w:rPr>
          <w:rFonts w:eastAsiaTheme="minorEastAsia"/>
        </w:rPr>
        <w:t>” (Sec. 3.1)</w:t>
      </w:r>
    </w:p>
    <w:p w14:paraId="4C5900DD" w14:textId="7996C571" w:rsidR="00882D2B" w:rsidRDefault="00F82888" w:rsidP="00281666">
      <w:pPr>
        <w:spacing w:beforeLines="50" w:before="156" w:afterLines="50" w:after="156"/>
        <w:rPr>
          <w:rFonts w:eastAsiaTheme="minorEastAsia"/>
        </w:rPr>
      </w:pPr>
      <w:r>
        <w:rPr>
          <w:rFonts w:eastAsiaTheme="minorEastAsia"/>
        </w:rPr>
        <w:t>However</w:t>
      </w:r>
      <w:r w:rsidR="00F15A5D">
        <w:rPr>
          <w:rFonts w:eastAsiaTheme="minorEastAsia"/>
        </w:rPr>
        <w:t>,</w:t>
      </w:r>
      <w:r>
        <w:rPr>
          <w:rFonts w:eastAsiaTheme="minorEastAsia"/>
        </w:rPr>
        <w:t xml:space="preserve"> there may exist a more appropriate strategy to search and handle these two local intersecting structures, and we maybe investigate it in the future.</w:t>
      </w:r>
    </w:p>
    <w:p w14:paraId="4EABF26B" w14:textId="77777777" w:rsidR="00DE06BA" w:rsidRDefault="00DE06BA" w:rsidP="00281666">
      <w:pPr>
        <w:spacing w:beforeLines="50" w:before="156" w:afterLines="50" w:after="156"/>
        <w:rPr>
          <w:rFonts w:eastAsiaTheme="minorEastAsia"/>
        </w:rPr>
      </w:pPr>
    </w:p>
    <w:p w14:paraId="584BFC7D" w14:textId="1AC9777E" w:rsidR="001040A8" w:rsidRPr="00303A6F" w:rsidRDefault="001040A8" w:rsidP="001040A8">
      <w:pPr>
        <w:spacing w:beforeLines="50" w:before="156" w:afterLines="50" w:after="156"/>
        <w:rPr>
          <w:b/>
          <w:iCs/>
          <w:szCs w:val="22"/>
          <w:u w:val="single"/>
        </w:rPr>
      </w:pPr>
      <w:r w:rsidRPr="00303A6F">
        <w:rPr>
          <w:b/>
          <w:iCs/>
          <w:szCs w:val="22"/>
          <w:u w:val="single"/>
        </w:rPr>
        <w:t xml:space="preserve">Comment 2.6: </w:t>
      </w:r>
    </w:p>
    <w:p w14:paraId="76222957" w14:textId="7D048D76" w:rsidR="001040A8" w:rsidRPr="000265EE" w:rsidRDefault="00A26DE8" w:rsidP="001040A8">
      <w:pPr>
        <w:spacing w:beforeLines="50" w:before="156" w:afterLines="50" w:after="156"/>
        <w:rPr>
          <w:i/>
          <w:color w:val="000000"/>
          <w:kern w:val="0"/>
          <w:szCs w:val="21"/>
        </w:rPr>
      </w:pPr>
      <w:r w:rsidRPr="000265EE">
        <w:rPr>
          <w:i/>
          <w:color w:val="000000"/>
          <w:kern w:val="0"/>
          <w:szCs w:val="21"/>
        </w:rPr>
        <w:t>Lines 231-233 in Page 5, authors say that if there is still one intersecting node left unpaired, they will create a new intersecting node. Is this operation (creating a new intersecting node) manual or automatic?</w:t>
      </w:r>
    </w:p>
    <w:p w14:paraId="1798D7F5" w14:textId="77777777" w:rsidR="001040A8" w:rsidRPr="00303A6F" w:rsidRDefault="001040A8" w:rsidP="001040A8">
      <w:pPr>
        <w:spacing w:beforeLines="50" w:before="156" w:afterLines="50" w:after="156"/>
        <w:rPr>
          <w:b/>
          <w:iCs/>
          <w:szCs w:val="22"/>
          <w:u w:val="single"/>
        </w:rPr>
      </w:pPr>
      <w:r w:rsidRPr="00303A6F">
        <w:rPr>
          <w:b/>
          <w:iCs/>
          <w:szCs w:val="22"/>
          <w:u w:val="single"/>
        </w:rPr>
        <w:t>Response:</w:t>
      </w:r>
    </w:p>
    <w:p w14:paraId="16D793A1" w14:textId="04D51638" w:rsidR="001040A8" w:rsidRDefault="00753208" w:rsidP="00281666">
      <w:pPr>
        <w:spacing w:beforeLines="50" w:before="156" w:afterLines="50" w:after="156"/>
        <w:rPr>
          <w:rFonts w:eastAsiaTheme="minorEastAsia"/>
        </w:rPr>
      </w:pPr>
      <w:bookmarkStart w:id="45" w:name="OLE_LINK55"/>
      <w:bookmarkStart w:id="46" w:name="OLE_LINK56"/>
      <w:r>
        <w:rPr>
          <w:rFonts w:eastAsiaTheme="minorEastAsia"/>
        </w:rPr>
        <w:t xml:space="preserve">This operation is automatic. </w:t>
      </w:r>
      <w:r w:rsidR="002C30AA">
        <w:rPr>
          <w:rFonts w:eastAsiaTheme="minorEastAsia"/>
        </w:rPr>
        <w:t xml:space="preserve">The two local intersecting structure provide </w:t>
      </w:r>
      <w:r w:rsidR="008E4D09">
        <w:rPr>
          <w:rFonts w:eastAsiaTheme="minorEastAsia"/>
        </w:rPr>
        <w:t xml:space="preserve">us with </w:t>
      </w:r>
      <w:r w:rsidR="002C30AA">
        <w:rPr>
          <w:rFonts w:eastAsiaTheme="minorEastAsia"/>
        </w:rPr>
        <w:t xml:space="preserve">enough topological information </w:t>
      </w:r>
      <w:r w:rsidR="008E4D09">
        <w:rPr>
          <w:rFonts w:eastAsiaTheme="minorEastAsia"/>
        </w:rPr>
        <w:t>t</w:t>
      </w:r>
      <w:r w:rsidR="002C30AA">
        <w:rPr>
          <w:rFonts w:eastAsiaTheme="minorEastAsia"/>
        </w:rPr>
        <w:t>o find a new intersecting node.</w:t>
      </w:r>
      <w:bookmarkEnd w:id="45"/>
      <w:bookmarkEnd w:id="46"/>
      <w:r w:rsidR="00DF79C0">
        <w:rPr>
          <w:rFonts w:eastAsiaTheme="minorEastAsia"/>
        </w:rPr>
        <w:t xml:space="preserve"> We add one sentence in Sec. 3.1 as below:</w:t>
      </w:r>
    </w:p>
    <w:p w14:paraId="2A366BDF" w14:textId="5374EB9E" w:rsidR="00DF79C0" w:rsidRDefault="00DF79C0" w:rsidP="00DF79C0">
      <w:pPr>
        <w:rPr>
          <w:rFonts w:eastAsiaTheme="minorEastAsia"/>
        </w:rPr>
      </w:pPr>
      <w:r>
        <w:rPr>
          <w:rFonts w:eastAsiaTheme="minorEastAsia"/>
        </w:rPr>
        <w:t>“…</w:t>
      </w:r>
      <w:r w:rsidRPr="00DF79C0">
        <w:rPr>
          <w:rFonts w:eastAsiaTheme="minorEastAsia"/>
        </w:rPr>
        <w:t>This process can be automatic thanks to the two local intersecting structure which provide us with enough topological information to find the new intersecting node</w:t>
      </w:r>
      <w:proofErr w:type="gramStart"/>
      <w:r w:rsidRPr="00DF79C0">
        <w:rPr>
          <w:rFonts w:eastAsiaTheme="minorEastAsia"/>
        </w:rPr>
        <w:t>.</w:t>
      </w:r>
      <w:r>
        <w:rPr>
          <w:rFonts w:eastAsiaTheme="minorEastAsia"/>
        </w:rPr>
        <w:t>”(</w:t>
      </w:r>
      <w:proofErr w:type="gramEnd"/>
      <w:r>
        <w:rPr>
          <w:rFonts w:eastAsiaTheme="minorEastAsia"/>
        </w:rPr>
        <w:t>Sec. 3.1)</w:t>
      </w:r>
    </w:p>
    <w:p w14:paraId="43F649FD" w14:textId="77777777" w:rsidR="009D0DA2" w:rsidRDefault="009D0DA2" w:rsidP="00281666">
      <w:pPr>
        <w:spacing w:beforeLines="50" w:before="156" w:afterLines="50" w:after="156"/>
        <w:rPr>
          <w:rFonts w:eastAsiaTheme="minorEastAsia"/>
        </w:rPr>
      </w:pPr>
    </w:p>
    <w:p w14:paraId="122A2027" w14:textId="63BF3475" w:rsidR="001040A8" w:rsidRPr="00303A6F" w:rsidRDefault="001040A8" w:rsidP="001040A8">
      <w:pPr>
        <w:spacing w:beforeLines="50" w:before="156" w:afterLines="50" w:after="156"/>
        <w:rPr>
          <w:b/>
          <w:iCs/>
          <w:szCs w:val="22"/>
          <w:u w:val="single"/>
        </w:rPr>
      </w:pPr>
      <w:r w:rsidRPr="00303A6F">
        <w:rPr>
          <w:b/>
          <w:iCs/>
          <w:szCs w:val="22"/>
          <w:u w:val="single"/>
        </w:rPr>
        <w:t xml:space="preserve">Comment 2.7: </w:t>
      </w:r>
    </w:p>
    <w:p w14:paraId="75202E1D" w14:textId="5843058F" w:rsidR="001040A8" w:rsidRPr="000265EE" w:rsidRDefault="000B1B6F" w:rsidP="001040A8">
      <w:pPr>
        <w:spacing w:beforeLines="50" w:before="156" w:afterLines="50" w:after="156"/>
        <w:rPr>
          <w:i/>
          <w:color w:val="000000"/>
          <w:kern w:val="0"/>
          <w:szCs w:val="21"/>
        </w:rPr>
      </w:pPr>
      <w:r w:rsidRPr="000265EE">
        <w:rPr>
          <w:i/>
          <w:color w:val="000000"/>
          <w:kern w:val="0"/>
          <w:szCs w:val="21"/>
        </w:rPr>
        <w:t>Line 364 in Page 7, I think it shall be "hex-sets as shown in Fig. 16(c) &amp; (d)".</w:t>
      </w:r>
    </w:p>
    <w:p w14:paraId="6E960658" w14:textId="77777777" w:rsidR="001040A8" w:rsidRPr="00303A6F" w:rsidRDefault="001040A8" w:rsidP="001040A8">
      <w:pPr>
        <w:spacing w:beforeLines="50" w:before="156" w:afterLines="50" w:after="156"/>
        <w:rPr>
          <w:b/>
          <w:iCs/>
          <w:szCs w:val="22"/>
          <w:u w:val="single"/>
        </w:rPr>
      </w:pPr>
      <w:r w:rsidRPr="00303A6F">
        <w:rPr>
          <w:b/>
          <w:iCs/>
          <w:szCs w:val="22"/>
          <w:u w:val="single"/>
        </w:rPr>
        <w:t>Response:</w:t>
      </w:r>
    </w:p>
    <w:p w14:paraId="3DF9E395" w14:textId="53CD8FC7" w:rsidR="001040A8" w:rsidRDefault="00370DD5" w:rsidP="00281666">
      <w:pPr>
        <w:spacing w:beforeLines="50" w:before="156" w:afterLines="50" w:after="156"/>
        <w:rPr>
          <w:rFonts w:eastAsiaTheme="minorEastAsia"/>
        </w:rPr>
      </w:pPr>
      <w:r>
        <w:rPr>
          <w:rFonts w:eastAsiaTheme="minorEastAsia"/>
        </w:rPr>
        <w:t>It has been corrected.</w:t>
      </w:r>
    </w:p>
    <w:p w14:paraId="1134B2BE" w14:textId="77777777" w:rsidR="001F310E" w:rsidRDefault="001F310E" w:rsidP="00281666">
      <w:pPr>
        <w:spacing w:beforeLines="50" w:before="156" w:afterLines="50" w:after="156"/>
        <w:rPr>
          <w:rFonts w:eastAsiaTheme="minorEastAsia"/>
        </w:rPr>
      </w:pPr>
    </w:p>
    <w:p w14:paraId="4AEB1195" w14:textId="74E0BD9D" w:rsidR="001040A8" w:rsidRPr="000265EE" w:rsidRDefault="001040A8" w:rsidP="001040A8">
      <w:pPr>
        <w:spacing w:beforeLines="50" w:before="156" w:afterLines="50" w:after="156"/>
        <w:rPr>
          <w:b/>
          <w:iCs/>
          <w:szCs w:val="22"/>
          <w:u w:val="single"/>
        </w:rPr>
      </w:pPr>
      <w:r w:rsidRPr="000265EE">
        <w:rPr>
          <w:b/>
          <w:iCs/>
          <w:szCs w:val="22"/>
          <w:u w:val="single"/>
        </w:rPr>
        <w:t xml:space="preserve">Comment 2.8: </w:t>
      </w:r>
    </w:p>
    <w:p w14:paraId="370E6502" w14:textId="37DA0E30" w:rsidR="001040A8" w:rsidRPr="000265EE" w:rsidRDefault="000B1B6F" w:rsidP="001040A8">
      <w:pPr>
        <w:spacing w:beforeLines="50" w:before="156" w:afterLines="50" w:after="156"/>
        <w:rPr>
          <w:i/>
          <w:color w:val="000000"/>
          <w:kern w:val="0"/>
          <w:szCs w:val="21"/>
        </w:rPr>
      </w:pPr>
      <w:r w:rsidRPr="000265EE">
        <w:rPr>
          <w:i/>
          <w:color w:val="000000"/>
          <w:kern w:val="0"/>
          <w:szCs w:val="21"/>
        </w:rPr>
        <w:t>For Equation (2) in Page 9, it is unclear which "e" is used in "ID(e)"? Shall we use the edge before inflation, after inflation, or the delta between them?</w:t>
      </w:r>
    </w:p>
    <w:p w14:paraId="3E45DC70" w14:textId="77777777" w:rsidR="001040A8" w:rsidRPr="000265EE" w:rsidRDefault="001040A8" w:rsidP="001040A8">
      <w:pPr>
        <w:spacing w:beforeLines="50" w:before="156" w:afterLines="50" w:after="156"/>
        <w:rPr>
          <w:b/>
          <w:iCs/>
          <w:szCs w:val="22"/>
          <w:u w:val="single"/>
        </w:rPr>
      </w:pPr>
      <w:r w:rsidRPr="000265EE">
        <w:rPr>
          <w:b/>
          <w:iCs/>
          <w:szCs w:val="22"/>
          <w:u w:val="single"/>
        </w:rPr>
        <w:lastRenderedPageBreak/>
        <w:t>Response:</w:t>
      </w:r>
    </w:p>
    <w:p w14:paraId="394C6058" w14:textId="1E1DCAA4" w:rsidR="001040A8" w:rsidRDefault="009C7344" w:rsidP="00281666">
      <w:pPr>
        <w:spacing w:beforeLines="50" w:before="156" w:afterLines="50" w:after="156"/>
        <w:rPr>
          <w:rFonts w:eastAsiaTheme="minorEastAsia"/>
        </w:rPr>
      </w:pPr>
      <w:r>
        <w:rPr>
          <w:rFonts w:eastAsiaTheme="minorEastAsia"/>
        </w:rPr>
        <w:t xml:space="preserve">“e” is </w:t>
      </w:r>
      <w:r w:rsidR="00213290">
        <w:rPr>
          <w:rFonts w:eastAsiaTheme="minorEastAsia"/>
        </w:rPr>
        <w:t xml:space="preserve">the edge before inflation. That’s why we call the process is </w:t>
      </w:r>
      <w:r w:rsidR="00DB1704">
        <w:rPr>
          <w:rFonts w:eastAsiaTheme="minorEastAsia"/>
        </w:rPr>
        <w:t xml:space="preserve">the </w:t>
      </w:r>
      <w:r w:rsidR="00213290">
        <w:rPr>
          <w:rFonts w:eastAsiaTheme="minorEastAsia"/>
        </w:rPr>
        <w:t>“evaluation” for inflating the quad set.</w:t>
      </w:r>
    </w:p>
    <w:p w14:paraId="1011B3F7" w14:textId="77777777" w:rsidR="00370DD5" w:rsidRDefault="00370DD5" w:rsidP="00281666">
      <w:pPr>
        <w:spacing w:beforeLines="50" w:before="156" w:afterLines="50" w:after="156"/>
        <w:rPr>
          <w:rFonts w:eastAsiaTheme="minorEastAsia"/>
        </w:rPr>
      </w:pPr>
    </w:p>
    <w:p w14:paraId="053E3D66" w14:textId="54520102" w:rsidR="001040A8" w:rsidRPr="000265EE" w:rsidRDefault="001040A8" w:rsidP="001040A8">
      <w:pPr>
        <w:spacing w:beforeLines="50" w:before="156" w:afterLines="50" w:after="156"/>
        <w:rPr>
          <w:b/>
          <w:iCs/>
          <w:szCs w:val="22"/>
          <w:u w:val="single"/>
        </w:rPr>
      </w:pPr>
      <w:r w:rsidRPr="000265EE">
        <w:rPr>
          <w:b/>
          <w:iCs/>
          <w:szCs w:val="22"/>
          <w:u w:val="single"/>
        </w:rPr>
        <w:t xml:space="preserve">Comment 2.9: </w:t>
      </w:r>
    </w:p>
    <w:p w14:paraId="3FC62F0C" w14:textId="54163F13" w:rsidR="001040A8" w:rsidRPr="000265EE" w:rsidRDefault="00810BEC" w:rsidP="001040A8">
      <w:pPr>
        <w:spacing w:beforeLines="50" w:before="156" w:afterLines="50" w:after="156"/>
        <w:rPr>
          <w:i/>
          <w:color w:val="000000"/>
          <w:kern w:val="0"/>
          <w:szCs w:val="21"/>
        </w:rPr>
      </w:pPr>
      <w:r w:rsidRPr="000265EE">
        <w:rPr>
          <w:i/>
          <w:color w:val="000000"/>
          <w:kern w:val="0"/>
          <w:szCs w:val="21"/>
        </w:rPr>
        <w:t xml:space="preserve">Line 554 in Page 11, I recommend using "hex mesh </w:t>
      </w:r>
      <w:proofErr w:type="spellStart"/>
      <w:r w:rsidRPr="000265EE">
        <w:rPr>
          <w:i/>
          <w:color w:val="000000"/>
          <w:kern w:val="0"/>
          <w:szCs w:val="21"/>
        </w:rPr>
        <w:t>M_a</w:t>
      </w:r>
      <w:proofErr w:type="spellEnd"/>
      <w:r w:rsidRPr="000265EE">
        <w:rPr>
          <w:i/>
          <w:color w:val="000000"/>
          <w:kern w:val="0"/>
          <w:szCs w:val="21"/>
        </w:rPr>
        <w:t xml:space="preserve">" and "hex mesh </w:t>
      </w:r>
      <w:proofErr w:type="spellStart"/>
      <w:r w:rsidRPr="000265EE">
        <w:rPr>
          <w:i/>
          <w:color w:val="000000"/>
          <w:kern w:val="0"/>
          <w:szCs w:val="21"/>
        </w:rPr>
        <w:t>M_b</w:t>
      </w:r>
      <w:proofErr w:type="spellEnd"/>
      <w:r w:rsidRPr="000265EE">
        <w:rPr>
          <w:i/>
          <w:color w:val="000000"/>
          <w:kern w:val="0"/>
          <w:szCs w:val="21"/>
        </w:rPr>
        <w:t xml:space="preserve">" instead of </w:t>
      </w:r>
      <w:bookmarkStart w:id="47" w:name="OLE_LINK57"/>
      <w:bookmarkStart w:id="48" w:name="OLE_LINK58"/>
      <w:r w:rsidRPr="000265EE">
        <w:rPr>
          <w:i/>
          <w:color w:val="000000"/>
          <w:kern w:val="0"/>
          <w:szCs w:val="21"/>
        </w:rPr>
        <w:t>"hex mesh 2" and "hex mesh 1"</w:t>
      </w:r>
      <w:bookmarkEnd w:id="47"/>
      <w:bookmarkEnd w:id="48"/>
      <w:r w:rsidR="001040A8" w:rsidRPr="000265EE">
        <w:rPr>
          <w:i/>
          <w:color w:val="000000"/>
          <w:kern w:val="0"/>
          <w:szCs w:val="21"/>
        </w:rPr>
        <w:t>.</w:t>
      </w:r>
    </w:p>
    <w:p w14:paraId="3107B3A8" w14:textId="77777777" w:rsidR="001040A8" w:rsidRPr="000265EE" w:rsidRDefault="001040A8" w:rsidP="001040A8">
      <w:pPr>
        <w:spacing w:beforeLines="50" w:before="156" w:afterLines="50" w:after="156"/>
        <w:rPr>
          <w:b/>
          <w:iCs/>
          <w:szCs w:val="22"/>
          <w:u w:val="single"/>
        </w:rPr>
      </w:pPr>
      <w:r w:rsidRPr="000265EE">
        <w:rPr>
          <w:b/>
          <w:iCs/>
          <w:szCs w:val="22"/>
          <w:u w:val="single"/>
        </w:rPr>
        <w:t>Response:</w:t>
      </w:r>
    </w:p>
    <w:p w14:paraId="6CD7169C" w14:textId="32159483" w:rsidR="001040A8" w:rsidRDefault="00B357F3" w:rsidP="00281666">
      <w:pPr>
        <w:spacing w:beforeLines="50" w:before="156" w:afterLines="50" w:after="156"/>
        <w:rPr>
          <w:rFonts w:eastAsiaTheme="minorEastAsia"/>
        </w:rPr>
      </w:pPr>
      <w:r w:rsidRPr="00B357F3">
        <w:rPr>
          <w:rFonts w:eastAsiaTheme="minorEastAsia"/>
        </w:rPr>
        <w:t>"hex mesh 2" and "hex mesh 1"</w:t>
      </w:r>
      <w:r>
        <w:rPr>
          <w:rFonts w:eastAsiaTheme="minorEastAsia"/>
        </w:rPr>
        <w:t xml:space="preserve"> are changed to </w:t>
      </w:r>
      <w:r w:rsidRPr="00B357F3">
        <w:rPr>
          <w:rFonts w:eastAsiaTheme="minorEastAsia"/>
        </w:rPr>
        <w:t>"hex mesh 2" and "hex mesh 1"</w:t>
      </w:r>
      <w:r w:rsidR="00543B64">
        <w:rPr>
          <w:rFonts w:eastAsiaTheme="minorEastAsia"/>
        </w:rPr>
        <w:t xml:space="preserve"> respectively</w:t>
      </w:r>
      <w:r>
        <w:rPr>
          <w:rFonts w:eastAsiaTheme="minorEastAsia"/>
        </w:rPr>
        <w:t>.</w:t>
      </w:r>
    </w:p>
    <w:p w14:paraId="33C14758" w14:textId="77777777" w:rsidR="00164768" w:rsidRDefault="00164768" w:rsidP="00281666">
      <w:pPr>
        <w:spacing w:beforeLines="50" w:before="156" w:afterLines="50" w:after="156"/>
        <w:rPr>
          <w:rFonts w:eastAsiaTheme="minorEastAsia"/>
        </w:rPr>
      </w:pPr>
    </w:p>
    <w:p w14:paraId="219A155A" w14:textId="1367882A" w:rsidR="009C52BC" w:rsidRPr="009C52BC" w:rsidRDefault="009C52BC" w:rsidP="009C52BC">
      <w:pPr>
        <w:rPr>
          <w:b/>
          <w:bCs/>
          <w:color w:val="C00000"/>
          <w:sz w:val="28"/>
          <w:szCs w:val="28"/>
        </w:rPr>
      </w:pPr>
      <w:r w:rsidRPr="009C52BC">
        <w:rPr>
          <w:b/>
          <w:bCs/>
          <w:color w:val="C00000"/>
          <w:sz w:val="28"/>
          <w:szCs w:val="28"/>
        </w:rPr>
        <w:t>For Reviewer 3:</w:t>
      </w:r>
    </w:p>
    <w:p w14:paraId="2F31D020" w14:textId="36B1F191" w:rsidR="009C52BC" w:rsidRPr="009C52BC" w:rsidRDefault="001040A8" w:rsidP="009C52BC">
      <w:pPr>
        <w:spacing w:beforeLines="50" w:before="156" w:afterLines="50" w:after="156"/>
        <w:rPr>
          <w:b/>
          <w:iCs/>
          <w:szCs w:val="22"/>
          <w:u w:val="single"/>
        </w:rPr>
      </w:pPr>
      <w:bookmarkStart w:id="49" w:name="OLE_LINK27"/>
      <w:bookmarkStart w:id="50" w:name="OLE_LINK28"/>
      <w:bookmarkStart w:id="51" w:name="OLE_LINK59"/>
      <w:r>
        <w:rPr>
          <w:b/>
          <w:iCs/>
          <w:szCs w:val="22"/>
          <w:u w:val="single"/>
        </w:rPr>
        <w:t>Comment 3.1</w:t>
      </w:r>
      <w:r w:rsidR="009C52BC" w:rsidRPr="009C52BC">
        <w:rPr>
          <w:b/>
          <w:iCs/>
          <w:szCs w:val="22"/>
          <w:u w:val="single"/>
        </w:rPr>
        <w:t xml:space="preserve">: </w:t>
      </w:r>
    </w:p>
    <w:bookmarkEnd w:id="51"/>
    <w:p w14:paraId="250A1878" w14:textId="14E67309" w:rsidR="009C52BC" w:rsidRPr="000265EE" w:rsidRDefault="00C67BD8" w:rsidP="009C52BC">
      <w:pPr>
        <w:spacing w:beforeLines="50" w:before="156" w:afterLines="50" w:after="156"/>
        <w:rPr>
          <w:i/>
          <w:color w:val="000000"/>
          <w:kern w:val="0"/>
          <w:szCs w:val="21"/>
        </w:rPr>
      </w:pPr>
      <w:r w:rsidRPr="000265EE">
        <w:rPr>
          <w:i/>
          <w:color w:val="000000"/>
          <w:kern w:val="0"/>
          <w:szCs w:val="21"/>
        </w:rPr>
        <w:t>While the results are impressive, the readers may have a difficult time understanding the significance of the approach.</w:t>
      </w:r>
    </w:p>
    <w:p w14:paraId="0F5979F4" w14:textId="77777777" w:rsidR="009C52BC" w:rsidRPr="009C52BC" w:rsidRDefault="009C52BC" w:rsidP="009C52BC">
      <w:pPr>
        <w:spacing w:beforeLines="50" w:before="156" w:afterLines="50" w:after="156"/>
        <w:rPr>
          <w:b/>
          <w:iCs/>
          <w:szCs w:val="22"/>
          <w:u w:val="single"/>
        </w:rPr>
      </w:pPr>
      <w:r w:rsidRPr="009C52BC">
        <w:rPr>
          <w:b/>
          <w:iCs/>
          <w:szCs w:val="22"/>
          <w:u w:val="single"/>
        </w:rPr>
        <w:t>Response:</w:t>
      </w:r>
    </w:p>
    <w:bookmarkEnd w:id="49"/>
    <w:bookmarkEnd w:id="50"/>
    <w:p w14:paraId="1A2466C8" w14:textId="7683C079" w:rsidR="000F7976" w:rsidRDefault="000D01C8" w:rsidP="000F7976">
      <w:pPr>
        <w:spacing w:beforeLines="50" w:before="156" w:afterLines="50" w:after="156"/>
        <w:rPr>
          <w:rFonts w:eastAsiaTheme="minorEastAsia"/>
        </w:rPr>
      </w:pPr>
      <w:r>
        <w:rPr>
          <w:rFonts w:eastAsiaTheme="minorEastAsia"/>
        </w:rPr>
        <w:t xml:space="preserve">Thank you for your comments. </w:t>
      </w:r>
      <w:r w:rsidR="00D12C9F">
        <w:rPr>
          <w:rFonts w:eastAsiaTheme="minorEastAsia"/>
        </w:rPr>
        <w:t xml:space="preserve">In order to let the readers know better </w:t>
      </w:r>
      <w:r w:rsidR="00705BEA">
        <w:rPr>
          <w:rFonts w:eastAsiaTheme="minorEastAsia"/>
        </w:rPr>
        <w:t xml:space="preserve">of the significance and motivation of our work, </w:t>
      </w:r>
      <w:r w:rsidR="000F7976">
        <w:rPr>
          <w:rFonts w:eastAsiaTheme="minorEastAsia"/>
        </w:rPr>
        <w:t>we’</w:t>
      </w:r>
      <w:r w:rsidR="000F7976">
        <w:rPr>
          <w:rFonts w:eastAsiaTheme="minorEastAsia" w:hint="eastAsia"/>
        </w:rPr>
        <w:t>ve done three things in this revision: 1)</w:t>
      </w:r>
      <w:r w:rsidR="000F7976">
        <w:rPr>
          <w:rFonts w:eastAsiaTheme="minorEastAsia"/>
        </w:rPr>
        <w:t xml:space="preserve"> Add one figure and some sentences at the beginning of introduction to show why dual operations are important for mesh modification; 2) </w:t>
      </w:r>
      <w:r w:rsidR="00766F18">
        <w:rPr>
          <w:rFonts w:eastAsiaTheme="minorEastAsia"/>
        </w:rPr>
        <w:t xml:space="preserve">Add new figures, examples </w:t>
      </w:r>
      <w:r w:rsidR="003750F5">
        <w:rPr>
          <w:rFonts w:eastAsiaTheme="minorEastAsia"/>
        </w:rPr>
        <w:t xml:space="preserve">and paragraphs to explain </w:t>
      </w:r>
      <w:r w:rsidR="00766F18">
        <w:rPr>
          <w:rFonts w:eastAsiaTheme="minorEastAsia"/>
        </w:rPr>
        <w:t>what sheet inflation is and why it is so useful in mesh modification, especially in boundary modification; 3) add another example to demonstrate why it is necessary to handle generating self-intersecting sheets.</w:t>
      </w:r>
      <w:r w:rsidR="00F92EF3">
        <w:rPr>
          <w:rFonts w:eastAsiaTheme="minorEastAsia"/>
        </w:rPr>
        <w:t xml:space="preserve"> For more </w:t>
      </w:r>
      <w:r w:rsidR="00FF634C">
        <w:rPr>
          <w:rFonts w:eastAsiaTheme="minorEastAsia"/>
        </w:rPr>
        <w:t>details,</w:t>
      </w:r>
      <w:r w:rsidR="00F92EF3">
        <w:rPr>
          <w:rFonts w:eastAsiaTheme="minorEastAsia"/>
        </w:rPr>
        <w:t xml:space="preserve"> please refer to the response for Comment 1.6.</w:t>
      </w:r>
    </w:p>
    <w:p w14:paraId="466D650E" w14:textId="77777777" w:rsidR="00250E89" w:rsidRDefault="00250E89" w:rsidP="000F7976">
      <w:pPr>
        <w:spacing w:beforeLines="50" w:before="156" w:afterLines="50" w:after="156"/>
        <w:rPr>
          <w:rFonts w:eastAsiaTheme="minorEastAsia" w:hint="eastAsia"/>
        </w:rPr>
      </w:pPr>
    </w:p>
    <w:p w14:paraId="0C863EFF" w14:textId="28E67966" w:rsidR="00766F18" w:rsidRPr="00393E5D" w:rsidRDefault="00766F18" w:rsidP="00393E5D">
      <w:pPr>
        <w:spacing w:beforeLines="50" w:before="156" w:afterLines="50" w:after="156"/>
        <w:rPr>
          <w:rFonts w:hint="eastAsia"/>
          <w:b/>
          <w:iCs/>
          <w:szCs w:val="22"/>
          <w:u w:val="single"/>
        </w:rPr>
      </w:pPr>
      <w:r w:rsidRPr="00393E5D">
        <w:rPr>
          <w:b/>
          <w:iCs/>
          <w:szCs w:val="22"/>
          <w:u w:val="single"/>
        </w:rPr>
        <w:t xml:space="preserve">Comment 3.2: </w:t>
      </w:r>
    </w:p>
    <w:p w14:paraId="411DCD0C" w14:textId="2058C9B8" w:rsidR="006D5C11" w:rsidRPr="00F74D94" w:rsidRDefault="00766F18" w:rsidP="00281666">
      <w:pPr>
        <w:spacing w:beforeLines="50" w:before="156" w:afterLines="50" w:after="156"/>
        <w:rPr>
          <w:i/>
          <w:color w:val="000000"/>
          <w:kern w:val="0"/>
          <w:szCs w:val="21"/>
        </w:rPr>
      </w:pPr>
      <w:r w:rsidRPr="00F74D94">
        <w:rPr>
          <w:i/>
          <w:color w:val="000000"/>
          <w:kern w:val="0"/>
          <w:szCs w:val="21"/>
        </w:rPr>
        <w:t>The authors started the paper with the process of generating sheet inflation in the context of hex meshing. There isn't a definition for "sheet inflation".</w:t>
      </w:r>
    </w:p>
    <w:p w14:paraId="2CCBFA60" w14:textId="443367C1" w:rsidR="00766F18" w:rsidRPr="00393E5D" w:rsidRDefault="00766F18" w:rsidP="00281666">
      <w:pPr>
        <w:spacing w:beforeLines="50" w:before="156" w:afterLines="50" w:after="156"/>
        <w:rPr>
          <w:rFonts w:hint="eastAsia"/>
          <w:b/>
          <w:iCs/>
          <w:szCs w:val="22"/>
          <w:u w:val="single"/>
        </w:rPr>
      </w:pPr>
      <w:r w:rsidRPr="00393E5D">
        <w:rPr>
          <w:rFonts w:hint="eastAsia"/>
          <w:b/>
          <w:iCs/>
          <w:szCs w:val="22"/>
          <w:u w:val="single"/>
        </w:rPr>
        <w:t>Response:</w:t>
      </w:r>
    </w:p>
    <w:p w14:paraId="2850F0D2" w14:textId="377BE468" w:rsidR="00766F18" w:rsidRDefault="00ED4081" w:rsidP="00281666">
      <w:pPr>
        <w:spacing w:beforeLines="50" w:before="156" w:afterLines="50" w:after="156"/>
        <w:rPr>
          <w:rFonts w:eastAsiaTheme="minorEastAsia"/>
        </w:rPr>
      </w:pPr>
      <w:r>
        <w:rPr>
          <w:rFonts w:eastAsiaTheme="minorEastAsia"/>
        </w:rPr>
        <w:t xml:space="preserve">We add </w:t>
      </w:r>
      <w:r w:rsidR="00680D0B">
        <w:rPr>
          <w:rFonts w:eastAsiaTheme="minorEastAsia"/>
        </w:rPr>
        <w:t xml:space="preserve">a new figure in the introduction </w:t>
      </w:r>
      <w:r w:rsidR="00F02461">
        <w:rPr>
          <w:rFonts w:eastAsiaTheme="minorEastAsia"/>
        </w:rPr>
        <w:t>to illustrate the procedures of the common dual operations including sheet inflation.</w:t>
      </w:r>
      <w:r w:rsidR="00A62CC0">
        <w:rPr>
          <w:rFonts w:eastAsiaTheme="minorEastAsia"/>
        </w:rPr>
        <w:t xml:space="preserve"> Meanwhile </w:t>
      </w:r>
      <w:r w:rsidR="00C04B11">
        <w:rPr>
          <w:rFonts w:eastAsiaTheme="minorEastAsia"/>
        </w:rPr>
        <w:t xml:space="preserve">we add a new paragraph </w:t>
      </w:r>
      <w:r w:rsidR="00C04B11">
        <w:rPr>
          <w:rFonts w:eastAsiaTheme="minorEastAsia" w:hint="eastAsia"/>
        </w:rPr>
        <w:t xml:space="preserve">to explain what </w:t>
      </w:r>
      <w:r w:rsidR="00C04B11">
        <w:rPr>
          <w:rFonts w:eastAsiaTheme="minorEastAsia"/>
        </w:rPr>
        <w:t>sheet inflation is and why the quad set is so</w:t>
      </w:r>
      <w:r w:rsidR="00FF634C">
        <w:rPr>
          <w:rFonts w:eastAsiaTheme="minorEastAsia"/>
        </w:rPr>
        <w:t xml:space="preserve"> important for sheet inflation. Please refer to the response for Comment 1.4 for more details.</w:t>
      </w:r>
    </w:p>
    <w:p w14:paraId="03202B30" w14:textId="77777777" w:rsidR="00766F18" w:rsidRDefault="00766F18" w:rsidP="00281666">
      <w:pPr>
        <w:spacing w:beforeLines="50" w:before="156" w:afterLines="50" w:after="156"/>
        <w:rPr>
          <w:rFonts w:eastAsiaTheme="minorEastAsia" w:hint="eastAsia"/>
        </w:rPr>
      </w:pPr>
    </w:p>
    <w:p w14:paraId="04257C46" w14:textId="5734C7BF" w:rsidR="00766F18" w:rsidRPr="00393E5D" w:rsidRDefault="00766F18" w:rsidP="00281666">
      <w:pPr>
        <w:spacing w:beforeLines="50" w:before="156" w:afterLines="50" w:after="156"/>
        <w:rPr>
          <w:rFonts w:hint="eastAsia"/>
          <w:b/>
          <w:iCs/>
          <w:szCs w:val="22"/>
          <w:u w:val="single"/>
        </w:rPr>
      </w:pPr>
      <w:r w:rsidRPr="00393E5D">
        <w:rPr>
          <w:rFonts w:hint="eastAsia"/>
          <w:b/>
          <w:iCs/>
          <w:szCs w:val="22"/>
          <w:u w:val="single"/>
        </w:rPr>
        <w:t>Comment 3.3:</w:t>
      </w:r>
    </w:p>
    <w:p w14:paraId="36F5CDE3" w14:textId="6006AABC" w:rsidR="00766F18" w:rsidRPr="000C1C17" w:rsidRDefault="00766F18" w:rsidP="00281666">
      <w:pPr>
        <w:spacing w:beforeLines="50" w:before="156" w:afterLines="50" w:after="156"/>
        <w:rPr>
          <w:rFonts w:hint="eastAsia"/>
          <w:i/>
          <w:color w:val="000000"/>
          <w:kern w:val="0"/>
          <w:szCs w:val="21"/>
        </w:rPr>
      </w:pPr>
      <w:r w:rsidRPr="00F74D94">
        <w:rPr>
          <w:i/>
          <w:color w:val="000000"/>
          <w:kern w:val="0"/>
          <w:szCs w:val="21"/>
        </w:rPr>
        <w:lastRenderedPageBreak/>
        <w:t>When defining the chords using Figure 20, it is not clear whether there are other types of chords and how two chords can be different.</w:t>
      </w:r>
    </w:p>
    <w:p w14:paraId="76D96640" w14:textId="1C9FA259" w:rsidR="00766F18" w:rsidRPr="00393E5D" w:rsidRDefault="00766F18" w:rsidP="00281666">
      <w:pPr>
        <w:spacing w:beforeLines="50" w:before="156" w:afterLines="50" w:after="156"/>
        <w:rPr>
          <w:rFonts w:hint="eastAsia"/>
          <w:b/>
          <w:iCs/>
          <w:szCs w:val="22"/>
          <w:u w:val="single"/>
        </w:rPr>
      </w:pPr>
      <w:r w:rsidRPr="00393E5D">
        <w:rPr>
          <w:rFonts w:hint="eastAsia"/>
          <w:b/>
          <w:iCs/>
          <w:szCs w:val="22"/>
          <w:u w:val="single"/>
        </w:rPr>
        <w:t>Response:</w:t>
      </w:r>
    </w:p>
    <w:p w14:paraId="010E4CA9" w14:textId="7EFCE1CD" w:rsidR="00766F18" w:rsidRDefault="000C1C17" w:rsidP="00281666">
      <w:pPr>
        <w:spacing w:beforeLines="50" w:before="156" w:afterLines="50" w:after="156"/>
        <w:rPr>
          <w:rFonts w:eastAsiaTheme="minorEastAsia"/>
        </w:rPr>
      </w:pPr>
      <w:r>
        <w:rPr>
          <w:rFonts w:eastAsiaTheme="minorEastAsia"/>
        </w:rPr>
        <w:t>Theoretically the two kinds of chords mentioned in our paper, one is the chord on a quad mesh and the other is the chord on a quad set for sheet inflation, are the same. They are both retrieved by recursively getting topologically parallel mesh edges on the quads</w:t>
      </w:r>
      <w:r w:rsidR="00882A38">
        <w:rPr>
          <w:rFonts w:eastAsiaTheme="minorEastAsia"/>
        </w:rPr>
        <w:t xml:space="preserve">. </w:t>
      </w:r>
      <w:r w:rsidR="00D12B53">
        <w:rPr>
          <w:rFonts w:eastAsiaTheme="minorEastAsia"/>
        </w:rPr>
        <w:t xml:space="preserve">The only difference </w:t>
      </w:r>
      <w:r w:rsidR="004C4F0E">
        <w:rPr>
          <w:rFonts w:eastAsiaTheme="minorEastAsia"/>
        </w:rPr>
        <w:t xml:space="preserve">between these two kinds of chords is </w:t>
      </w:r>
      <w:r w:rsidR="0097159C">
        <w:rPr>
          <w:rFonts w:eastAsiaTheme="minorEastAsia"/>
        </w:rPr>
        <w:t xml:space="preserve">the chord on a quad mesh is not associated to a sheet (because there are no hexahedra) while the chord on a quad set for sheet inflation </w:t>
      </w:r>
      <w:r w:rsidR="007D27DE">
        <w:rPr>
          <w:rFonts w:eastAsiaTheme="minorEastAsia"/>
        </w:rPr>
        <w:t xml:space="preserve">is associated to a sheet (because it resides inside </w:t>
      </w:r>
      <w:r w:rsidR="00BE01D2">
        <w:rPr>
          <w:rFonts w:eastAsiaTheme="minorEastAsia"/>
        </w:rPr>
        <w:t>a</w:t>
      </w:r>
      <w:r w:rsidR="007D27DE">
        <w:rPr>
          <w:rFonts w:eastAsiaTheme="minorEastAsia"/>
        </w:rPr>
        <w:t xml:space="preserve"> hex mesh). </w:t>
      </w:r>
      <w:r w:rsidR="0066276A">
        <w:rPr>
          <w:rFonts w:eastAsiaTheme="minorEastAsia"/>
        </w:rPr>
        <w:t xml:space="preserve">Due to the association with a sheet, </w:t>
      </w:r>
      <w:r w:rsidR="005457AC">
        <w:rPr>
          <w:rFonts w:eastAsiaTheme="minorEastAsia"/>
        </w:rPr>
        <w:t>a chord on the quad set for sheet inflation can be optimized by searching a new path within that sheet to improve the irregular degrees of its edges.</w:t>
      </w:r>
    </w:p>
    <w:p w14:paraId="3323F797" w14:textId="77777777" w:rsidR="00766F18" w:rsidRDefault="00766F18" w:rsidP="00281666">
      <w:pPr>
        <w:spacing w:beforeLines="50" w:before="156" w:afterLines="50" w:after="156"/>
        <w:rPr>
          <w:rFonts w:eastAsiaTheme="minorEastAsia" w:hint="eastAsia"/>
        </w:rPr>
      </w:pPr>
    </w:p>
    <w:p w14:paraId="05DE373C" w14:textId="5D629A64" w:rsidR="00766F18" w:rsidRPr="00393E5D" w:rsidRDefault="00766F18" w:rsidP="00281666">
      <w:pPr>
        <w:spacing w:beforeLines="50" w:before="156" w:afterLines="50" w:after="156"/>
        <w:rPr>
          <w:rFonts w:hint="eastAsia"/>
          <w:b/>
          <w:iCs/>
          <w:szCs w:val="22"/>
          <w:u w:val="single"/>
        </w:rPr>
      </w:pPr>
      <w:r w:rsidRPr="00393E5D">
        <w:rPr>
          <w:rFonts w:hint="eastAsia"/>
          <w:b/>
          <w:iCs/>
          <w:szCs w:val="22"/>
          <w:u w:val="single"/>
        </w:rPr>
        <w:t>Comment 3.4:</w:t>
      </w:r>
    </w:p>
    <w:p w14:paraId="38F9ACAF" w14:textId="23DFF86A" w:rsidR="00766F18" w:rsidRPr="00F74D94" w:rsidRDefault="00766F18" w:rsidP="00281666">
      <w:pPr>
        <w:spacing w:beforeLines="50" w:before="156" w:afterLines="50" w:after="156"/>
        <w:rPr>
          <w:i/>
          <w:color w:val="000000"/>
          <w:kern w:val="0"/>
          <w:szCs w:val="21"/>
        </w:rPr>
      </w:pPr>
      <w:r w:rsidRPr="00F74D94">
        <w:rPr>
          <w:i/>
          <w:color w:val="000000"/>
          <w:kern w:val="0"/>
          <w:szCs w:val="21"/>
        </w:rPr>
        <w:t>The techniques are clearly explained, and an introduction section at the beginning that clearly describes all relevant definitions and properties about sheets, sheet inflation, chords, intersections, quad sets and their connections to hex remeshing will make this submission self-contained.</w:t>
      </w:r>
    </w:p>
    <w:p w14:paraId="6249D2C6" w14:textId="23324C0D" w:rsidR="00766F18" w:rsidRPr="00393E5D" w:rsidRDefault="00766F18" w:rsidP="00281666">
      <w:pPr>
        <w:spacing w:beforeLines="50" w:before="156" w:afterLines="50" w:after="156"/>
        <w:rPr>
          <w:rFonts w:hint="eastAsia"/>
          <w:b/>
          <w:iCs/>
          <w:szCs w:val="22"/>
          <w:u w:val="single"/>
        </w:rPr>
      </w:pPr>
      <w:r w:rsidRPr="00393E5D">
        <w:rPr>
          <w:rFonts w:hint="eastAsia"/>
          <w:b/>
          <w:iCs/>
          <w:szCs w:val="22"/>
          <w:u w:val="single"/>
        </w:rPr>
        <w:t>Response:</w:t>
      </w:r>
    </w:p>
    <w:p w14:paraId="4527CEB8" w14:textId="3BD76D5A" w:rsidR="00766F18" w:rsidRDefault="005A15A9" w:rsidP="00281666">
      <w:pPr>
        <w:spacing w:beforeLines="50" w:before="156" w:afterLines="50" w:after="156"/>
        <w:rPr>
          <w:rFonts w:eastAsiaTheme="minorEastAsia"/>
        </w:rPr>
      </w:pPr>
      <w:r>
        <w:rPr>
          <w:rFonts w:eastAsiaTheme="minorEastAsia"/>
        </w:rPr>
        <w:t xml:space="preserve">Instead of putting all the definitions into a standalone section, we think </w:t>
      </w:r>
      <w:r w:rsidR="003507BE">
        <w:rPr>
          <w:rFonts w:eastAsiaTheme="minorEastAsia"/>
        </w:rPr>
        <w:t>putting</w:t>
      </w:r>
      <w:r>
        <w:rPr>
          <w:rFonts w:eastAsiaTheme="minorEastAsia"/>
        </w:rPr>
        <w:t xml:space="preserve"> certain definitions in the place when they are used may be more helpful for the readers to understand the algorithm. So w</w:t>
      </w:r>
      <w:r w:rsidR="003075A2">
        <w:rPr>
          <w:rFonts w:eastAsiaTheme="minorEastAsia"/>
        </w:rPr>
        <w:t>e add the definitions and explanation of sheets, sheet inflation and quad set in the Sec. Introduction</w:t>
      </w:r>
      <w:r w:rsidR="00A06DCC">
        <w:rPr>
          <w:rFonts w:eastAsiaTheme="minorEastAsia"/>
        </w:rPr>
        <w:t xml:space="preserve">. And we </w:t>
      </w:r>
      <w:r w:rsidR="00867EEF">
        <w:rPr>
          <w:rFonts w:eastAsiaTheme="minorEastAsia"/>
        </w:rPr>
        <w:t xml:space="preserve">put the definition of chords in Sec. 5.2. </w:t>
      </w:r>
      <w:r>
        <w:rPr>
          <w:rFonts w:eastAsiaTheme="minorEastAsia"/>
        </w:rPr>
        <w:t>The connections between dual operations and hex remeshing are demonstrated in Fig. 2.</w:t>
      </w:r>
    </w:p>
    <w:p w14:paraId="5B9C5514" w14:textId="77777777" w:rsidR="00766F18" w:rsidRDefault="00766F18" w:rsidP="00281666">
      <w:pPr>
        <w:spacing w:beforeLines="50" w:before="156" w:afterLines="50" w:after="156"/>
        <w:rPr>
          <w:rFonts w:eastAsiaTheme="minorEastAsia" w:hint="eastAsia"/>
        </w:rPr>
      </w:pPr>
    </w:p>
    <w:p w14:paraId="1C7BAD3E" w14:textId="10C16A5E" w:rsidR="00D00F6D" w:rsidRPr="000265EE" w:rsidRDefault="00766F18" w:rsidP="00D00F6D">
      <w:pPr>
        <w:spacing w:beforeLines="50" w:before="156" w:afterLines="50" w:after="156"/>
        <w:rPr>
          <w:b/>
          <w:iCs/>
          <w:szCs w:val="22"/>
          <w:u w:val="single"/>
        </w:rPr>
      </w:pPr>
      <w:r>
        <w:rPr>
          <w:b/>
          <w:iCs/>
          <w:szCs w:val="22"/>
          <w:u w:val="single"/>
        </w:rPr>
        <w:t>Comment 3.5</w:t>
      </w:r>
      <w:r w:rsidR="00D00F6D" w:rsidRPr="000265EE">
        <w:rPr>
          <w:b/>
          <w:iCs/>
          <w:szCs w:val="22"/>
          <w:u w:val="single"/>
        </w:rPr>
        <w:t xml:space="preserve">: </w:t>
      </w:r>
    </w:p>
    <w:p w14:paraId="4FB1F771" w14:textId="70D81EE2" w:rsidR="00D00F6D" w:rsidRPr="000265EE" w:rsidRDefault="00C76ACC" w:rsidP="00D00F6D">
      <w:pPr>
        <w:spacing w:beforeLines="50" w:before="156" w:afterLines="50" w:after="156"/>
        <w:rPr>
          <w:i/>
          <w:color w:val="000000"/>
          <w:kern w:val="0"/>
          <w:szCs w:val="21"/>
        </w:rPr>
      </w:pPr>
      <w:r w:rsidRPr="000265EE">
        <w:rPr>
          <w:i/>
          <w:color w:val="000000"/>
          <w:kern w:val="0"/>
          <w:szCs w:val="21"/>
        </w:rPr>
        <w:t>Moreover, there are relatively few comparisons with existing work, and the models used to demonstrate the techniques are rather simple. For example, how well does the technique work for the Stanford Bunny or Buddha? To fully justify the advantages of the approach, rigorous comparisons will be helpful</w:t>
      </w:r>
      <w:r w:rsidR="00D00F6D" w:rsidRPr="000265EE">
        <w:rPr>
          <w:i/>
          <w:color w:val="000000"/>
          <w:kern w:val="0"/>
          <w:szCs w:val="21"/>
        </w:rPr>
        <w:t>.</w:t>
      </w:r>
    </w:p>
    <w:p w14:paraId="796E94AC" w14:textId="77777777" w:rsidR="00D00F6D" w:rsidRPr="000265EE" w:rsidRDefault="00D00F6D" w:rsidP="00D00F6D">
      <w:pPr>
        <w:spacing w:beforeLines="50" w:before="156" w:afterLines="50" w:after="156"/>
        <w:rPr>
          <w:b/>
          <w:iCs/>
          <w:szCs w:val="22"/>
          <w:u w:val="single"/>
        </w:rPr>
      </w:pPr>
      <w:r w:rsidRPr="000265EE">
        <w:rPr>
          <w:b/>
          <w:iCs/>
          <w:szCs w:val="22"/>
          <w:u w:val="single"/>
        </w:rPr>
        <w:t>Response:</w:t>
      </w:r>
    </w:p>
    <w:p w14:paraId="31D22426" w14:textId="77777777" w:rsidR="00D00F6D" w:rsidRDefault="00D00F6D" w:rsidP="00281666">
      <w:pPr>
        <w:spacing w:beforeLines="50" w:before="156" w:afterLines="50" w:after="156"/>
        <w:rPr>
          <w:rFonts w:eastAsiaTheme="minorEastAsia"/>
        </w:rPr>
      </w:pPr>
    </w:p>
    <w:p w14:paraId="64A5A0FC" w14:textId="77777777" w:rsidR="006D5C11" w:rsidRDefault="006D5C11" w:rsidP="00281666">
      <w:pPr>
        <w:spacing w:beforeLines="50" w:before="156" w:afterLines="50" w:after="156"/>
        <w:rPr>
          <w:rFonts w:eastAsiaTheme="minorEastAsia"/>
        </w:rPr>
      </w:pPr>
    </w:p>
    <w:p w14:paraId="282D80CE" w14:textId="28101269" w:rsidR="00C76ACC" w:rsidRPr="000265EE" w:rsidRDefault="00C76ACC" w:rsidP="00C76ACC">
      <w:pPr>
        <w:spacing w:beforeLines="50" w:before="156" w:afterLines="50" w:after="156"/>
        <w:rPr>
          <w:b/>
          <w:iCs/>
          <w:szCs w:val="22"/>
          <w:u w:val="single"/>
        </w:rPr>
      </w:pPr>
      <w:r w:rsidRPr="000265EE">
        <w:rPr>
          <w:b/>
          <w:iCs/>
          <w:szCs w:val="22"/>
          <w:u w:val="single"/>
        </w:rPr>
        <w:t xml:space="preserve">Comment 3.3: </w:t>
      </w:r>
    </w:p>
    <w:p w14:paraId="74B33407" w14:textId="508E89EF" w:rsidR="00C76ACC" w:rsidRPr="000265EE" w:rsidRDefault="00E601D9" w:rsidP="00C76ACC">
      <w:pPr>
        <w:spacing w:beforeLines="50" w:before="156" w:afterLines="50" w:after="156"/>
        <w:rPr>
          <w:i/>
          <w:color w:val="000000"/>
          <w:kern w:val="0"/>
          <w:szCs w:val="21"/>
        </w:rPr>
      </w:pPr>
      <w:r w:rsidRPr="000265EE">
        <w:rPr>
          <w:i/>
          <w:color w:val="000000"/>
          <w:kern w:val="0"/>
          <w:szCs w:val="21"/>
        </w:rPr>
        <w:t>Lastly, a typo is in "</w:t>
      </w:r>
      <w:bookmarkStart w:id="52" w:name="OLE_LINK60"/>
      <w:bookmarkStart w:id="53" w:name="OLE_LINK61"/>
      <w:r w:rsidRPr="000265EE">
        <w:rPr>
          <w:i/>
          <w:color w:val="000000"/>
          <w:kern w:val="0"/>
          <w:szCs w:val="21"/>
        </w:rPr>
        <w:t>stands for it valence</w:t>
      </w:r>
      <w:bookmarkEnd w:id="52"/>
      <w:bookmarkEnd w:id="53"/>
      <w:r w:rsidRPr="000265EE">
        <w:rPr>
          <w:i/>
          <w:color w:val="000000"/>
          <w:kern w:val="0"/>
          <w:szCs w:val="21"/>
        </w:rPr>
        <w:t>"; and the sentence "</w:t>
      </w:r>
      <w:bookmarkStart w:id="54" w:name="OLE_LINK62"/>
      <w:bookmarkStart w:id="55" w:name="OLE_LINK63"/>
      <w:r w:rsidRPr="000265EE">
        <w:rPr>
          <w:i/>
          <w:color w:val="000000"/>
          <w:kern w:val="0"/>
          <w:szCs w:val="21"/>
        </w:rPr>
        <w:t>the main reason for the difficulties is the inherent global connectivity which makes any local modification</w:t>
      </w:r>
      <w:bookmarkEnd w:id="54"/>
      <w:bookmarkEnd w:id="55"/>
      <w:r w:rsidRPr="000265EE">
        <w:rPr>
          <w:i/>
          <w:color w:val="000000"/>
          <w:kern w:val="0"/>
          <w:szCs w:val="21"/>
        </w:rPr>
        <w:t xml:space="preserve"> often</w:t>
      </w:r>
      <w:proofErr w:type="gramStart"/>
      <w:r w:rsidRPr="000265EE">
        <w:rPr>
          <w:i/>
          <w:color w:val="000000"/>
          <w:kern w:val="0"/>
          <w:szCs w:val="21"/>
        </w:rPr>
        <w:t xml:space="preserve"> ..</w:t>
      </w:r>
      <w:proofErr w:type="gramEnd"/>
      <w:r w:rsidRPr="000265EE">
        <w:rPr>
          <w:i/>
          <w:color w:val="000000"/>
          <w:kern w:val="0"/>
          <w:szCs w:val="21"/>
        </w:rPr>
        <w:t>" is incomplete.</w:t>
      </w:r>
    </w:p>
    <w:p w14:paraId="19DFDE8A" w14:textId="77777777" w:rsidR="00C76ACC" w:rsidRPr="000265EE" w:rsidRDefault="00C76ACC" w:rsidP="00C76ACC">
      <w:pPr>
        <w:spacing w:beforeLines="50" w:before="156" w:afterLines="50" w:after="156"/>
        <w:rPr>
          <w:b/>
          <w:iCs/>
          <w:szCs w:val="22"/>
          <w:u w:val="single"/>
        </w:rPr>
      </w:pPr>
      <w:r w:rsidRPr="000265EE">
        <w:rPr>
          <w:b/>
          <w:iCs/>
          <w:szCs w:val="22"/>
          <w:u w:val="single"/>
        </w:rPr>
        <w:t>Response:</w:t>
      </w:r>
    </w:p>
    <w:p w14:paraId="092D4144" w14:textId="788244C9" w:rsidR="00C76ACC" w:rsidRDefault="00F52FA3" w:rsidP="00281666">
      <w:pPr>
        <w:spacing w:beforeLines="50" w:before="156" w:afterLines="50" w:after="156"/>
        <w:rPr>
          <w:rFonts w:eastAsiaTheme="minorEastAsia"/>
        </w:rPr>
      </w:pPr>
      <w:r>
        <w:rPr>
          <w:rFonts w:eastAsiaTheme="minorEastAsia"/>
        </w:rPr>
        <w:t>The typo in “stands for it valence” has been fixed, and the sentence has been revised as “</w:t>
      </w:r>
      <w:r w:rsidRPr="00F52FA3">
        <w:rPr>
          <w:rFonts w:eastAsiaTheme="minorEastAsia"/>
        </w:rPr>
        <w:t xml:space="preserve">The main </w:t>
      </w:r>
      <w:r w:rsidRPr="00F52FA3">
        <w:rPr>
          <w:rFonts w:eastAsiaTheme="minorEastAsia"/>
        </w:rPr>
        <w:lastRenderedPageBreak/>
        <w:t>reason for the difficulties is tha</w:t>
      </w:r>
      <w:r w:rsidR="00B30C6B">
        <w:rPr>
          <w:rFonts w:eastAsiaTheme="minorEastAsia"/>
        </w:rPr>
        <w:t>t local modifications often in</w:t>
      </w:r>
      <w:r w:rsidRPr="00F52FA3">
        <w:rPr>
          <w:rFonts w:eastAsiaTheme="minorEastAsia"/>
        </w:rPr>
        <w:t xml:space="preserve">evitably propagate to the whole mesh due to the inherent global </w:t>
      </w:r>
      <w:proofErr w:type="gramStart"/>
      <w:r w:rsidRPr="00F52FA3">
        <w:rPr>
          <w:rFonts w:eastAsiaTheme="minorEastAsia"/>
        </w:rPr>
        <w:t>connectivity[</w:t>
      </w:r>
      <w:proofErr w:type="gramEnd"/>
      <w:r w:rsidRPr="00F52FA3">
        <w:rPr>
          <w:rFonts w:eastAsiaTheme="minorEastAsia"/>
        </w:rPr>
        <w:t>4, 5, 6, 7].</w:t>
      </w:r>
      <w:r>
        <w:rPr>
          <w:rFonts w:eastAsiaTheme="minorEastAsia"/>
        </w:rPr>
        <w:t>”.</w:t>
      </w:r>
    </w:p>
    <w:p w14:paraId="0EFA8507" w14:textId="77777777" w:rsidR="001E28F2" w:rsidRDefault="001E28F2" w:rsidP="00281666">
      <w:pPr>
        <w:spacing w:beforeLines="50" w:before="156" w:afterLines="50" w:after="156"/>
        <w:rPr>
          <w:rFonts w:eastAsiaTheme="minorEastAsia"/>
        </w:rPr>
      </w:pPr>
    </w:p>
    <w:p w14:paraId="4B563EB4" w14:textId="66470E09" w:rsidR="009C52BC" w:rsidRPr="009C52BC" w:rsidRDefault="009C52BC" w:rsidP="009C52BC">
      <w:pPr>
        <w:rPr>
          <w:b/>
          <w:bCs/>
          <w:color w:val="C00000"/>
          <w:sz w:val="28"/>
          <w:szCs w:val="28"/>
        </w:rPr>
      </w:pPr>
      <w:r w:rsidRPr="009C52BC">
        <w:rPr>
          <w:b/>
          <w:bCs/>
          <w:color w:val="C00000"/>
          <w:sz w:val="28"/>
          <w:szCs w:val="28"/>
        </w:rPr>
        <w:t>For Reviewer 4:</w:t>
      </w:r>
    </w:p>
    <w:p w14:paraId="46B0606C" w14:textId="11865762" w:rsidR="009C52BC" w:rsidRPr="009C52BC" w:rsidRDefault="001040A8" w:rsidP="009C52BC">
      <w:pPr>
        <w:spacing w:beforeLines="50" w:before="156" w:afterLines="50" w:after="156"/>
        <w:rPr>
          <w:b/>
          <w:iCs/>
          <w:szCs w:val="22"/>
          <w:u w:val="single"/>
        </w:rPr>
      </w:pPr>
      <w:bookmarkStart w:id="56" w:name="OLE_LINK29"/>
      <w:bookmarkStart w:id="57" w:name="OLE_LINK30"/>
      <w:bookmarkStart w:id="58" w:name="OLE_LINK31"/>
      <w:r>
        <w:rPr>
          <w:b/>
          <w:iCs/>
          <w:szCs w:val="22"/>
          <w:u w:val="single"/>
        </w:rPr>
        <w:t>Comment 4.1</w:t>
      </w:r>
      <w:r w:rsidR="009C52BC" w:rsidRPr="009C52BC">
        <w:rPr>
          <w:b/>
          <w:iCs/>
          <w:szCs w:val="22"/>
          <w:u w:val="single"/>
        </w:rPr>
        <w:t xml:space="preserve">: </w:t>
      </w:r>
    </w:p>
    <w:p w14:paraId="776FF1B0" w14:textId="3ABED506" w:rsidR="009C52BC" w:rsidRPr="000265EE" w:rsidRDefault="005A07E2" w:rsidP="009C52BC">
      <w:pPr>
        <w:spacing w:beforeLines="50" w:before="156" w:afterLines="50" w:after="156"/>
        <w:rPr>
          <w:i/>
          <w:color w:val="000000"/>
          <w:kern w:val="0"/>
          <w:szCs w:val="21"/>
        </w:rPr>
      </w:pPr>
      <w:r w:rsidRPr="000265EE">
        <w:rPr>
          <w:i/>
          <w:color w:val="000000"/>
          <w:kern w:val="0"/>
          <w:szCs w:val="21"/>
        </w:rPr>
        <w:t>Before diving into the details of the review, I'd like to express a consideration on the cover letter accompanying the manuscript. In the "closest prior art" section the authors identify a previous version of the manuscript (rejected at the 24th IMR) as the state of the art in the field. Firstly, I don't think a rejected paper can be counted as state of the art. Secondly, I've found very funny that the manuscript aims to be, at the same time, both state of the art and a novel contribution over the state of the art for hexahedral mesh sheet generation/inflation. This is quite confusing to me.</w:t>
      </w:r>
    </w:p>
    <w:p w14:paraId="1C97E0B4" w14:textId="77777777" w:rsidR="009C52BC" w:rsidRPr="009C52BC" w:rsidRDefault="009C52BC" w:rsidP="009C52BC">
      <w:pPr>
        <w:spacing w:beforeLines="50" w:before="156" w:afterLines="50" w:after="156"/>
        <w:rPr>
          <w:b/>
          <w:iCs/>
          <w:szCs w:val="22"/>
          <w:u w:val="single"/>
        </w:rPr>
      </w:pPr>
      <w:r w:rsidRPr="009C52BC">
        <w:rPr>
          <w:b/>
          <w:iCs/>
          <w:szCs w:val="22"/>
          <w:u w:val="single"/>
        </w:rPr>
        <w:t>Response:</w:t>
      </w:r>
    </w:p>
    <w:bookmarkEnd w:id="56"/>
    <w:bookmarkEnd w:id="57"/>
    <w:bookmarkEnd w:id="58"/>
    <w:p w14:paraId="76A84E9E" w14:textId="28373112" w:rsidR="009C52BC" w:rsidRDefault="00051E14" w:rsidP="00281666">
      <w:pPr>
        <w:spacing w:beforeLines="50" w:before="156" w:afterLines="50" w:after="156"/>
        <w:rPr>
          <w:rFonts w:eastAsiaTheme="minorEastAsia"/>
        </w:rPr>
      </w:pPr>
      <w:r>
        <w:rPr>
          <w:rFonts w:eastAsiaTheme="minorEastAsia"/>
        </w:rPr>
        <w:t xml:space="preserve">Thank you for your comments. </w:t>
      </w:r>
      <w:r w:rsidR="00487BB0">
        <w:rPr>
          <w:rFonts w:eastAsiaTheme="minorEastAsia"/>
        </w:rPr>
        <w:t xml:space="preserve">The rejected conference paper is written by ourselves. </w:t>
      </w:r>
      <w:r w:rsidR="00C34525">
        <w:rPr>
          <w:rFonts w:eastAsiaTheme="minorEastAsia"/>
        </w:rPr>
        <w:t xml:space="preserve">We add this paper in the cover letter because the submission guides for author of Computers &amp; Graphics </w:t>
      </w:r>
      <w:r w:rsidR="005B37C7">
        <w:rPr>
          <w:rFonts w:eastAsiaTheme="minorEastAsia"/>
        </w:rPr>
        <w:t>ask us to do this:</w:t>
      </w:r>
    </w:p>
    <w:p w14:paraId="4BC3DEEC" w14:textId="77777777" w:rsidR="005B37C7" w:rsidRPr="005B37C7" w:rsidRDefault="005B37C7" w:rsidP="005B37C7">
      <w:pPr>
        <w:spacing w:beforeLines="50" w:before="156" w:afterLines="50" w:after="156"/>
        <w:rPr>
          <w:rFonts w:eastAsiaTheme="minorEastAsia"/>
        </w:rPr>
      </w:pPr>
      <w:r>
        <w:rPr>
          <w:rFonts w:eastAsiaTheme="minorEastAsia"/>
        </w:rPr>
        <w:t>“</w:t>
      </w:r>
      <w:r w:rsidRPr="005B37C7">
        <w:rPr>
          <w:rFonts w:eastAsiaTheme="minorEastAsia"/>
        </w:rPr>
        <w:t>In the Cover Letter, Please</w:t>
      </w:r>
    </w:p>
    <w:p w14:paraId="344BF301" w14:textId="77777777" w:rsidR="005B37C7" w:rsidRPr="005B37C7" w:rsidRDefault="005B37C7" w:rsidP="005B37C7">
      <w:pPr>
        <w:spacing w:beforeLines="50" w:before="156" w:afterLines="50" w:after="156"/>
        <w:rPr>
          <w:rFonts w:eastAsiaTheme="minorEastAsia"/>
        </w:rPr>
      </w:pPr>
      <w:r w:rsidRPr="005B37C7">
        <w:rPr>
          <w:rFonts w:eastAsiaTheme="minorEastAsia"/>
        </w:rPr>
        <w:t>(1) provide a concise summary of the main contributions reported in your submission,</w:t>
      </w:r>
    </w:p>
    <w:p w14:paraId="60B63D16" w14:textId="77777777" w:rsidR="005B37C7" w:rsidRPr="005B37C7" w:rsidRDefault="005B37C7" w:rsidP="005B37C7">
      <w:pPr>
        <w:spacing w:beforeLines="50" w:before="156" w:afterLines="50" w:after="156"/>
        <w:rPr>
          <w:rFonts w:eastAsiaTheme="minorEastAsia"/>
        </w:rPr>
      </w:pPr>
      <w:r w:rsidRPr="005B37C7">
        <w:rPr>
          <w:rFonts w:eastAsiaTheme="minorEastAsia"/>
        </w:rPr>
        <w:t xml:space="preserve">(2) include the full reference and status (submitted, accepted, published) of the closest prior art, including your own, and </w:t>
      </w:r>
    </w:p>
    <w:p w14:paraId="5DF91809" w14:textId="77777777" w:rsidR="005B37C7" w:rsidRDefault="005B37C7" w:rsidP="005B37C7">
      <w:pPr>
        <w:spacing w:beforeLines="50" w:before="156" w:afterLines="50" w:after="156"/>
        <w:rPr>
          <w:rFonts w:eastAsiaTheme="minorEastAsia"/>
        </w:rPr>
      </w:pPr>
      <w:r w:rsidRPr="005B37C7">
        <w:rPr>
          <w:rFonts w:eastAsiaTheme="minorEastAsia"/>
        </w:rPr>
        <w:t>(3) clarify how the material reported here differs from that prior art. This information should also be found in the manuscript itself. If a prior submission of your paper has been rejected, you may, if you wish, submit (as accompanying material) a description of what problems or concerns raised by the reviewers you have addressed in this version and how. This information may be particularly useful if we happen to invite a review</w:t>
      </w:r>
      <w:bookmarkStart w:id="59" w:name="_GoBack"/>
      <w:bookmarkEnd w:id="59"/>
      <w:r w:rsidRPr="005B37C7">
        <w:rPr>
          <w:rFonts w:eastAsiaTheme="minorEastAsia"/>
        </w:rPr>
        <w:t>er who has assessed your previous submission.</w:t>
      </w:r>
      <w:r>
        <w:rPr>
          <w:rFonts w:eastAsiaTheme="minorEastAsia"/>
        </w:rPr>
        <w:t>”</w:t>
      </w:r>
    </w:p>
    <w:p w14:paraId="6862399B" w14:textId="381BEA49" w:rsidR="005B37C7" w:rsidRDefault="005B37C7" w:rsidP="005B37C7">
      <w:pPr>
        <w:spacing w:beforeLines="50" w:before="156" w:afterLines="50" w:after="156"/>
        <w:rPr>
          <w:rFonts w:eastAsiaTheme="minorEastAsia"/>
        </w:rPr>
      </w:pPr>
      <w:proofErr w:type="gramStart"/>
      <w:r>
        <w:rPr>
          <w:rFonts w:eastAsiaTheme="minorEastAsia"/>
        </w:rPr>
        <w:t>(</w:t>
      </w:r>
      <w:r w:rsidRPr="005B37C7">
        <w:t xml:space="preserve"> </w:t>
      </w:r>
      <w:r w:rsidRPr="005B37C7">
        <w:rPr>
          <w:rFonts w:eastAsiaTheme="minorEastAsia"/>
        </w:rPr>
        <w:t>https://www.elsevier.com/journals/computers-and-graphics/0097-8493/guide-for-authors#87000</w:t>
      </w:r>
      <w:proofErr w:type="gramEnd"/>
      <w:r>
        <w:rPr>
          <w:rFonts w:eastAsiaTheme="minorEastAsia"/>
        </w:rPr>
        <w:t>)</w:t>
      </w:r>
    </w:p>
    <w:p w14:paraId="3F6FE0C1" w14:textId="77777777" w:rsidR="006D5C11" w:rsidRDefault="006D5C11" w:rsidP="00281666">
      <w:pPr>
        <w:spacing w:beforeLines="50" w:before="156" w:afterLines="50" w:after="156"/>
        <w:rPr>
          <w:rFonts w:eastAsiaTheme="minorEastAsia"/>
        </w:rPr>
      </w:pPr>
    </w:p>
    <w:p w14:paraId="4A3D4173" w14:textId="2916942E" w:rsidR="00C21B44" w:rsidRPr="009C52BC" w:rsidRDefault="00C21B44" w:rsidP="00C21B44">
      <w:pPr>
        <w:spacing w:beforeLines="50" w:before="156" w:afterLines="50" w:after="156"/>
        <w:rPr>
          <w:b/>
          <w:iCs/>
          <w:szCs w:val="22"/>
          <w:u w:val="single"/>
        </w:rPr>
      </w:pPr>
      <w:r>
        <w:rPr>
          <w:b/>
          <w:iCs/>
          <w:szCs w:val="22"/>
          <w:u w:val="single"/>
        </w:rPr>
        <w:t>Comment 4.2</w:t>
      </w:r>
      <w:r w:rsidRPr="009C52BC">
        <w:rPr>
          <w:b/>
          <w:iCs/>
          <w:szCs w:val="22"/>
          <w:u w:val="single"/>
        </w:rPr>
        <w:t xml:space="preserve">: </w:t>
      </w:r>
    </w:p>
    <w:p w14:paraId="2B04B1B8" w14:textId="5D85B9FE" w:rsidR="00C21B44" w:rsidRPr="000265EE" w:rsidRDefault="00C21B44" w:rsidP="00C21B44">
      <w:pPr>
        <w:spacing w:beforeLines="50" w:before="156" w:afterLines="50" w:after="156"/>
        <w:rPr>
          <w:i/>
          <w:color w:val="000000"/>
          <w:kern w:val="0"/>
          <w:szCs w:val="21"/>
        </w:rPr>
      </w:pPr>
      <w:r w:rsidRPr="000265EE">
        <w:rPr>
          <w:i/>
          <w:color w:val="000000"/>
          <w:kern w:val="0"/>
          <w:szCs w:val="21"/>
        </w:rPr>
        <w:t>As far as I understand the novelty of your approach is the ability to handle inflation sheets that self-intersect more than once. What I think is missing is: why self-intersecting sheets are important, and, in what your method is superior to previous methods like e.g. [9] and [10]? Can you show a practical example in which previous methods would fail because they do not handle self-intersecting sheets whereas your method would succeed? Furthermore, the application proposed in Section 6.1 is not quite clear to me; I had to download and read both [10] and [11] to figure out what mesh matching is about. The associated figures don't really help to understand (the wireframe images are almost impossible to read).</w:t>
      </w:r>
    </w:p>
    <w:p w14:paraId="6E22AA9F" w14:textId="77777777" w:rsidR="00C21B44" w:rsidRPr="009C52BC" w:rsidRDefault="00C21B44" w:rsidP="00C21B44">
      <w:pPr>
        <w:spacing w:beforeLines="50" w:before="156" w:afterLines="50" w:after="156"/>
        <w:rPr>
          <w:b/>
          <w:iCs/>
          <w:szCs w:val="22"/>
          <w:u w:val="single"/>
        </w:rPr>
      </w:pPr>
      <w:r w:rsidRPr="009C52BC">
        <w:rPr>
          <w:b/>
          <w:iCs/>
          <w:szCs w:val="22"/>
          <w:u w:val="single"/>
        </w:rPr>
        <w:t>Response:</w:t>
      </w:r>
    </w:p>
    <w:p w14:paraId="69C51ED8" w14:textId="77777777" w:rsidR="00C21B44" w:rsidRDefault="00C21B44" w:rsidP="00281666">
      <w:pPr>
        <w:spacing w:beforeLines="50" w:before="156" w:afterLines="50" w:after="156"/>
        <w:rPr>
          <w:rFonts w:eastAsiaTheme="minorEastAsia"/>
        </w:rPr>
      </w:pPr>
    </w:p>
    <w:p w14:paraId="420E2235" w14:textId="77777777" w:rsidR="006D5C11" w:rsidRDefault="006D5C11" w:rsidP="00281666">
      <w:pPr>
        <w:spacing w:beforeLines="50" w:before="156" w:afterLines="50" w:after="156"/>
        <w:rPr>
          <w:rFonts w:eastAsiaTheme="minorEastAsia"/>
        </w:rPr>
      </w:pPr>
    </w:p>
    <w:p w14:paraId="51766654" w14:textId="3D438627" w:rsidR="00C21B44" w:rsidRPr="009C52BC" w:rsidRDefault="00C21B44" w:rsidP="00C21B44">
      <w:pPr>
        <w:spacing w:beforeLines="50" w:before="156" w:afterLines="50" w:after="156"/>
        <w:rPr>
          <w:b/>
          <w:iCs/>
          <w:szCs w:val="22"/>
          <w:u w:val="single"/>
        </w:rPr>
      </w:pPr>
      <w:r>
        <w:rPr>
          <w:b/>
          <w:iCs/>
          <w:szCs w:val="22"/>
          <w:u w:val="single"/>
        </w:rPr>
        <w:t>Comment 4.3</w:t>
      </w:r>
      <w:r w:rsidRPr="009C52BC">
        <w:rPr>
          <w:b/>
          <w:iCs/>
          <w:szCs w:val="22"/>
          <w:u w:val="single"/>
        </w:rPr>
        <w:t xml:space="preserve">: </w:t>
      </w:r>
    </w:p>
    <w:p w14:paraId="46407B22" w14:textId="6667E49B" w:rsidR="00C21B44" w:rsidRPr="000265EE" w:rsidRDefault="00C21B44" w:rsidP="00C21B44">
      <w:pPr>
        <w:spacing w:beforeLines="50" w:before="156" w:afterLines="50" w:after="156"/>
        <w:rPr>
          <w:i/>
          <w:color w:val="000000"/>
          <w:kern w:val="0"/>
          <w:szCs w:val="21"/>
        </w:rPr>
      </w:pPr>
      <w:r w:rsidRPr="000265EE">
        <w:rPr>
          <w:i/>
          <w:color w:val="000000"/>
          <w:kern w:val="0"/>
          <w:szCs w:val="21"/>
        </w:rPr>
        <w:t xml:space="preserve">Figure 3 is not very clear as well. It took me a while to spot the difference between step 1 and step 2; I'd suggest to use a different color and maybe a </w:t>
      </w:r>
      <w:proofErr w:type="spellStart"/>
      <w:r w:rsidRPr="000265EE">
        <w:rPr>
          <w:i/>
          <w:color w:val="000000"/>
          <w:kern w:val="0"/>
          <w:szCs w:val="21"/>
        </w:rPr>
        <w:t>closeup</w:t>
      </w:r>
      <w:proofErr w:type="spellEnd"/>
      <w:r w:rsidRPr="000265EE">
        <w:rPr>
          <w:i/>
          <w:color w:val="000000"/>
          <w:kern w:val="0"/>
          <w:szCs w:val="21"/>
        </w:rPr>
        <w:t xml:space="preserve"> to show the portion of curve that closes the loop. The wireframe shading in step 2 is also very difficult to interpret. The difference between step 3 and 4 is not clear as well; I can see two slightly different quad sets but I don't understand nothing more than this: why the optimized quad set is better than the non-optimized one? I guess in the optimized quad set the overall valence of the edges is lower, but the picture shows none of this. Can you visualize it?</w:t>
      </w:r>
    </w:p>
    <w:p w14:paraId="32C0A04B" w14:textId="77777777" w:rsidR="00C21B44" w:rsidRPr="009C52BC" w:rsidRDefault="00C21B44" w:rsidP="00C21B44">
      <w:pPr>
        <w:spacing w:beforeLines="50" w:before="156" w:afterLines="50" w:after="156"/>
        <w:rPr>
          <w:b/>
          <w:iCs/>
          <w:szCs w:val="22"/>
          <w:u w:val="single"/>
        </w:rPr>
      </w:pPr>
      <w:r w:rsidRPr="009C52BC">
        <w:rPr>
          <w:b/>
          <w:iCs/>
          <w:szCs w:val="22"/>
          <w:u w:val="single"/>
        </w:rPr>
        <w:t>Response:</w:t>
      </w:r>
    </w:p>
    <w:p w14:paraId="42F87A3E" w14:textId="77777777" w:rsidR="00C21B44" w:rsidRDefault="00C21B44" w:rsidP="00281666">
      <w:pPr>
        <w:spacing w:beforeLines="50" w:before="156" w:afterLines="50" w:after="156"/>
        <w:rPr>
          <w:rFonts w:eastAsiaTheme="minorEastAsia"/>
        </w:rPr>
      </w:pPr>
    </w:p>
    <w:p w14:paraId="334319C8" w14:textId="77777777" w:rsidR="006D5C11" w:rsidRDefault="006D5C11" w:rsidP="00281666">
      <w:pPr>
        <w:spacing w:beforeLines="50" w:before="156" w:afterLines="50" w:after="156"/>
        <w:rPr>
          <w:rFonts w:eastAsiaTheme="minorEastAsia"/>
        </w:rPr>
      </w:pPr>
    </w:p>
    <w:p w14:paraId="735652A8" w14:textId="0B08A00E" w:rsidR="00C21B44" w:rsidRPr="009C52BC" w:rsidRDefault="00C21B44" w:rsidP="00C21B44">
      <w:pPr>
        <w:spacing w:beforeLines="50" w:before="156" w:afterLines="50" w:after="156"/>
        <w:rPr>
          <w:b/>
          <w:iCs/>
          <w:szCs w:val="22"/>
          <w:u w:val="single"/>
        </w:rPr>
      </w:pPr>
      <w:bookmarkStart w:id="60" w:name="OLE_LINK32"/>
      <w:bookmarkStart w:id="61" w:name="OLE_LINK33"/>
      <w:r>
        <w:rPr>
          <w:b/>
          <w:iCs/>
          <w:szCs w:val="22"/>
          <w:u w:val="single"/>
        </w:rPr>
        <w:t>Comment 4.4</w:t>
      </w:r>
      <w:r w:rsidRPr="009C52BC">
        <w:rPr>
          <w:b/>
          <w:iCs/>
          <w:szCs w:val="22"/>
          <w:u w:val="single"/>
        </w:rPr>
        <w:t xml:space="preserve">: </w:t>
      </w:r>
    </w:p>
    <w:p w14:paraId="3CA50FC6" w14:textId="77777777" w:rsidR="00C21B44" w:rsidRPr="000265EE" w:rsidRDefault="00C21B44" w:rsidP="00C21B44">
      <w:pPr>
        <w:spacing w:beforeLines="50" w:before="156" w:afterLines="50" w:after="156"/>
        <w:rPr>
          <w:i/>
          <w:color w:val="000000"/>
          <w:kern w:val="0"/>
          <w:szCs w:val="21"/>
        </w:rPr>
      </w:pPr>
      <w:r w:rsidRPr="000265EE">
        <w:rPr>
          <w:i/>
          <w:color w:val="000000"/>
          <w:kern w:val="0"/>
          <w:szCs w:val="21"/>
        </w:rPr>
        <w:t>I don't understand why the algorithm is restricted only to loops. It seems to me that a quad set that traverses a shape from left to right separating it in two connected components (or more, if intersecting nodes are present) is a valuable solution in many cases. Am I wrong? Am I missing anything?</w:t>
      </w:r>
    </w:p>
    <w:p w14:paraId="51ADE720" w14:textId="235AF673" w:rsidR="00C21B44" w:rsidRPr="000265EE" w:rsidRDefault="00C21B44" w:rsidP="00C21B44">
      <w:pPr>
        <w:spacing w:beforeLines="50" w:before="156" w:afterLines="50" w:after="156"/>
        <w:rPr>
          <w:i/>
          <w:color w:val="000000"/>
          <w:kern w:val="0"/>
          <w:szCs w:val="21"/>
        </w:rPr>
      </w:pPr>
      <w:r w:rsidRPr="000265EE">
        <w:rPr>
          <w:i/>
          <w:color w:val="000000"/>
          <w:kern w:val="0"/>
          <w:szCs w:val="21"/>
        </w:rPr>
        <w:t>The same goes for a loop with a single intersecting node. Is there any specific reason why this solution is not good? Is it a bad solution for applications or it's your method that cannot handle such case because it does not fit your templates? This is not very clear to me.</w:t>
      </w:r>
    </w:p>
    <w:p w14:paraId="17888647" w14:textId="77777777" w:rsidR="00C21B44" w:rsidRPr="009C52BC" w:rsidRDefault="00C21B44" w:rsidP="00C21B44">
      <w:pPr>
        <w:spacing w:beforeLines="50" w:before="156" w:afterLines="50" w:after="156"/>
        <w:rPr>
          <w:b/>
          <w:iCs/>
          <w:szCs w:val="22"/>
          <w:u w:val="single"/>
        </w:rPr>
      </w:pPr>
      <w:r w:rsidRPr="009C52BC">
        <w:rPr>
          <w:b/>
          <w:iCs/>
          <w:szCs w:val="22"/>
          <w:u w:val="single"/>
        </w:rPr>
        <w:t>Response:</w:t>
      </w:r>
    </w:p>
    <w:bookmarkEnd w:id="60"/>
    <w:bookmarkEnd w:id="61"/>
    <w:p w14:paraId="22D22807" w14:textId="77777777" w:rsidR="00C21B44" w:rsidRDefault="00C21B44" w:rsidP="00281666">
      <w:pPr>
        <w:spacing w:beforeLines="50" w:before="156" w:afterLines="50" w:after="156"/>
        <w:rPr>
          <w:rFonts w:eastAsiaTheme="minorEastAsia"/>
        </w:rPr>
      </w:pPr>
    </w:p>
    <w:p w14:paraId="3040CEEC" w14:textId="77777777" w:rsidR="006D5C11" w:rsidRDefault="006D5C11" w:rsidP="00281666">
      <w:pPr>
        <w:spacing w:beforeLines="50" w:before="156" w:afterLines="50" w:after="156"/>
        <w:rPr>
          <w:rFonts w:eastAsiaTheme="minorEastAsia"/>
        </w:rPr>
      </w:pPr>
    </w:p>
    <w:p w14:paraId="27ECF28B" w14:textId="22A4D481" w:rsidR="00C21B44" w:rsidRPr="000265EE" w:rsidRDefault="00C21B44" w:rsidP="00C21B44">
      <w:pPr>
        <w:spacing w:beforeLines="50" w:before="156" w:afterLines="50" w:after="156"/>
        <w:rPr>
          <w:b/>
          <w:iCs/>
          <w:szCs w:val="22"/>
          <w:u w:val="single"/>
        </w:rPr>
      </w:pPr>
      <w:bookmarkStart w:id="62" w:name="OLE_LINK34"/>
      <w:bookmarkStart w:id="63" w:name="OLE_LINK35"/>
      <w:r w:rsidRPr="000265EE">
        <w:rPr>
          <w:b/>
          <w:iCs/>
          <w:szCs w:val="22"/>
          <w:u w:val="single"/>
        </w:rPr>
        <w:t xml:space="preserve">Comment 4.5: </w:t>
      </w:r>
    </w:p>
    <w:p w14:paraId="09E6ADF7" w14:textId="77777777" w:rsidR="00C21B44" w:rsidRPr="000265EE" w:rsidRDefault="00C21B44" w:rsidP="00C21B44">
      <w:pPr>
        <w:spacing w:beforeLines="50" w:before="156" w:afterLines="50" w:after="156"/>
        <w:rPr>
          <w:i/>
          <w:color w:val="000000"/>
          <w:kern w:val="0"/>
          <w:szCs w:val="21"/>
        </w:rPr>
      </w:pPr>
      <w:r w:rsidRPr="000265EE">
        <w:rPr>
          <w:i/>
          <w:color w:val="000000"/>
          <w:kern w:val="0"/>
          <w:szCs w:val="21"/>
        </w:rPr>
        <w:t>Despite the length of the paper (13 pages) there are not enough technical details. I don't think a student would be able to reproduce your results based on the content of the manuscript. The formalization of both the min-cut and A* problems is missing. Furthermore, how do you edit A* to consider turning angles? Please provide citations and/or an explanation of how you formalize your problems, what are the unknowns and how do you solve for them.</w:t>
      </w:r>
    </w:p>
    <w:p w14:paraId="418E0E00" w14:textId="71AC9D64" w:rsidR="00C21B44" w:rsidRPr="000265EE" w:rsidRDefault="00C21B44" w:rsidP="00C21B44">
      <w:pPr>
        <w:spacing w:beforeLines="50" w:before="156" w:afterLines="50" w:after="156"/>
        <w:rPr>
          <w:b/>
          <w:iCs/>
          <w:szCs w:val="22"/>
          <w:u w:val="single"/>
        </w:rPr>
      </w:pPr>
      <w:r w:rsidRPr="000265EE">
        <w:rPr>
          <w:b/>
          <w:iCs/>
          <w:szCs w:val="22"/>
          <w:u w:val="single"/>
        </w:rPr>
        <w:t>Response:</w:t>
      </w:r>
    </w:p>
    <w:p w14:paraId="015F2FAD" w14:textId="77777777" w:rsidR="00C21B44" w:rsidRDefault="00C21B44" w:rsidP="00C21B44">
      <w:pPr>
        <w:spacing w:beforeLines="50" w:before="156" w:afterLines="50" w:after="156"/>
        <w:rPr>
          <w:rFonts w:eastAsiaTheme="minorEastAsia"/>
        </w:rPr>
      </w:pPr>
    </w:p>
    <w:p w14:paraId="04333694" w14:textId="77777777" w:rsidR="006D5C11" w:rsidRDefault="006D5C11" w:rsidP="00C21B44">
      <w:pPr>
        <w:spacing w:beforeLines="50" w:before="156" w:afterLines="50" w:after="156"/>
        <w:rPr>
          <w:rFonts w:eastAsiaTheme="minorEastAsia"/>
        </w:rPr>
      </w:pPr>
    </w:p>
    <w:p w14:paraId="1E63FBCD" w14:textId="5E356608" w:rsidR="00C21B44" w:rsidRPr="000265EE" w:rsidRDefault="00C21B44" w:rsidP="00C21B44">
      <w:pPr>
        <w:spacing w:beforeLines="50" w:before="156" w:afterLines="50" w:after="156"/>
        <w:rPr>
          <w:b/>
          <w:iCs/>
          <w:szCs w:val="22"/>
          <w:u w:val="single"/>
        </w:rPr>
      </w:pPr>
      <w:r w:rsidRPr="000265EE">
        <w:rPr>
          <w:b/>
          <w:iCs/>
          <w:szCs w:val="22"/>
          <w:u w:val="single"/>
        </w:rPr>
        <w:t xml:space="preserve">Comment 4.6: </w:t>
      </w:r>
    </w:p>
    <w:p w14:paraId="7CBFB10D" w14:textId="1DEB7E57" w:rsidR="00C21B44" w:rsidRPr="000265EE" w:rsidRDefault="004D0DA1" w:rsidP="00C21B44">
      <w:pPr>
        <w:spacing w:beforeLines="50" w:before="156" w:afterLines="50" w:after="156"/>
        <w:rPr>
          <w:i/>
          <w:color w:val="000000"/>
          <w:kern w:val="0"/>
          <w:szCs w:val="21"/>
        </w:rPr>
      </w:pPr>
      <w:r w:rsidRPr="000265EE">
        <w:rPr>
          <w:i/>
          <w:color w:val="000000"/>
          <w:kern w:val="0"/>
          <w:szCs w:val="21"/>
        </w:rPr>
        <w:t xml:space="preserve">From the abstract: "it is still difficult to generate self-intersecting sheet within a local region </w:t>
      </w:r>
      <w:r w:rsidRPr="000265EE">
        <w:rPr>
          <w:i/>
          <w:color w:val="000000"/>
          <w:kern w:val="0"/>
          <w:szCs w:val="21"/>
        </w:rPr>
        <w:lastRenderedPageBreak/>
        <w:t>while assuring the mesh quality." and "Our approach can generate complex sheets that intersect themselves more than once and guarantee the quality of the resultant mesh" - Mesh quality is a quite vague concept; there are different metrics to measure quality, and the definition you stick to is just one among many other possible definitions. Please either rephrase or be more precise</w:t>
      </w:r>
      <w:r w:rsidR="00C21B44" w:rsidRPr="000265EE">
        <w:rPr>
          <w:i/>
          <w:color w:val="000000"/>
          <w:kern w:val="0"/>
          <w:szCs w:val="21"/>
        </w:rPr>
        <w:t>.</w:t>
      </w:r>
    </w:p>
    <w:p w14:paraId="60F827CC" w14:textId="77777777" w:rsidR="00C21B44" w:rsidRPr="000265EE" w:rsidRDefault="00C21B44" w:rsidP="00C21B44">
      <w:pPr>
        <w:spacing w:beforeLines="50" w:before="156" w:afterLines="50" w:after="156"/>
        <w:rPr>
          <w:b/>
          <w:iCs/>
          <w:szCs w:val="22"/>
          <w:u w:val="single"/>
        </w:rPr>
      </w:pPr>
      <w:r w:rsidRPr="000265EE">
        <w:rPr>
          <w:b/>
          <w:iCs/>
          <w:szCs w:val="22"/>
          <w:u w:val="single"/>
        </w:rPr>
        <w:t>Response:</w:t>
      </w:r>
    </w:p>
    <w:p w14:paraId="3039399D" w14:textId="77777777" w:rsidR="00C21B44" w:rsidRPr="00C21B44" w:rsidRDefault="00C21B44" w:rsidP="00C21B44">
      <w:pPr>
        <w:spacing w:beforeLines="50" w:before="156" w:afterLines="50" w:after="156"/>
        <w:rPr>
          <w:rFonts w:eastAsiaTheme="minorEastAsia"/>
        </w:rPr>
      </w:pPr>
    </w:p>
    <w:bookmarkEnd w:id="62"/>
    <w:bookmarkEnd w:id="63"/>
    <w:p w14:paraId="73AD533F" w14:textId="77777777" w:rsidR="00C21B44" w:rsidRPr="006A2AD1" w:rsidRDefault="00C21B44" w:rsidP="00281666">
      <w:pPr>
        <w:spacing w:beforeLines="50" w:before="156" w:afterLines="50" w:after="156"/>
        <w:rPr>
          <w:ins w:id="64" w:author="CAD2013" w:date="2015-07-21T12:46:00Z"/>
          <w:rFonts w:eastAsiaTheme="minorEastAsia"/>
        </w:rPr>
      </w:pPr>
    </w:p>
    <w:p w14:paraId="6FC14673" w14:textId="24625A09" w:rsidR="00EE3892" w:rsidRPr="0091312E" w:rsidRDefault="00EE3892" w:rsidP="0091312E">
      <w:pPr>
        <w:spacing w:line="360" w:lineRule="auto"/>
        <w:rPr>
          <w:sz w:val="24"/>
          <w:szCs w:val="24"/>
        </w:rPr>
      </w:pPr>
      <w:r w:rsidRPr="0091312E">
        <w:rPr>
          <w:sz w:val="24"/>
          <w:szCs w:val="24"/>
        </w:rPr>
        <w:t xml:space="preserve">Finally, it is our pleasure to have our paper being considered to publish in </w:t>
      </w:r>
      <w:r w:rsidRPr="0091312E">
        <w:rPr>
          <w:rFonts w:hint="eastAsia"/>
          <w:sz w:val="24"/>
          <w:szCs w:val="24"/>
        </w:rPr>
        <w:t>Computers</w:t>
      </w:r>
      <w:r w:rsidR="001F1335">
        <w:rPr>
          <w:sz w:val="24"/>
          <w:szCs w:val="24"/>
        </w:rPr>
        <w:t xml:space="preserve"> &amp; Graphics</w:t>
      </w:r>
      <w:r w:rsidRPr="0091312E">
        <w:rPr>
          <w:sz w:val="24"/>
          <w:szCs w:val="24"/>
        </w:rPr>
        <w:t>. Please do not hesitate to contact us if you need further information or work.</w:t>
      </w:r>
    </w:p>
    <w:p w14:paraId="64B89EE3" w14:textId="77777777" w:rsidR="00EE3892" w:rsidRPr="0091312E" w:rsidRDefault="00EE3892" w:rsidP="0091312E">
      <w:pPr>
        <w:spacing w:line="360" w:lineRule="auto"/>
        <w:rPr>
          <w:sz w:val="24"/>
          <w:szCs w:val="24"/>
        </w:rPr>
      </w:pPr>
    </w:p>
    <w:p w14:paraId="19B46713" w14:textId="77777777" w:rsidR="00EE3892" w:rsidRPr="0091312E" w:rsidRDefault="00EE3892" w:rsidP="0091312E">
      <w:pPr>
        <w:spacing w:line="360" w:lineRule="auto"/>
        <w:rPr>
          <w:sz w:val="24"/>
          <w:szCs w:val="24"/>
        </w:rPr>
      </w:pPr>
    </w:p>
    <w:p w14:paraId="38E2FA00" w14:textId="77777777" w:rsidR="00EE3892" w:rsidRPr="0091312E" w:rsidRDefault="00EE3892" w:rsidP="0091312E">
      <w:pPr>
        <w:spacing w:line="360" w:lineRule="auto"/>
        <w:rPr>
          <w:sz w:val="24"/>
          <w:szCs w:val="24"/>
        </w:rPr>
      </w:pPr>
      <w:r w:rsidRPr="0091312E">
        <w:rPr>
          <w:sz w:val="24"/>
          <w:szCs w:val="24"/>
        </w:rPr>
        <w:t>Sincerely yours,</w:t>
      </w:r>
    </w:p>
    <w:p w14:paraId="769DB161" w14:textId="77777777" w:rsidR="00EE3892" w:rsidRPr="0091312E" w:rsidRDefault="00EE3892" w:rsidP="0091312E">
      <w:pPr>
        <w:spacing w:line="360" w:lineRule="auto"/>
        <w:rPr>
          <w:sz w:val="24"/>
          <w:szCs w:val="24"/>
        </w:rPr>
      </w:pPr>
    </w:p>
    <w:p w14:paraId="1AAADF36" w14:textId="77777777" w:rsidR="00EE3892" w:rsidRPr="0091312E" w:rsidRDefault="00EE3892" w:rsidP="0091312E">
      <w:pPr>
        <w:spacing w:line="360" w:lineRule="auto"/>
        <w:rPr>
          <w:sz w:val="24"/>
          <w:szCs w:val="24"/>
        </w:rPr>
      </w:pPr>
      <w:r w:rsidRPr="0091312E">
        <w:rPr>
          <w:rFonts w:hint="eastAsia"/>
          <w:sz w:val="24"/>
          <w:szCs w:val="24"/>
        </w:rPr>
        <w:t>The authors</w:t>
      </w:r>
    </w:p>
    <w:p w14:paraId="2841CF98" w14:textId="77777777" w:rsidR="00EE3892" w:rsidRPr="00A73782" w:rsidRDefault="00EE3892" w:rsidP="00281666">
      <w:pPr>
        <w:spacing w:beforeLines="50" w:before="156" w:afterLines="50" w:after="156"/>
        <w:rPr>
          <w:iCs/>
          <w:szCs w:val="22"/>
        </w:rPr>
      </w:pPr>
    </w:p>
    <w:sectPr w:rsidR="00EE3892" w:rsidRPr="00A73782" w:rsidSect="002816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B37016" w14:textId="77777777" w:rsidR="0080013B" w:rsidRDefault="0080013B" w:rsidP="00CB25B5">
      <w:r>
        <w:separator/>
      </w:r>
    </w:p>
  </w:endnote>
  <w:endnote w:type="continuationSeparator" w:id="0">
    <w:p w14:paraId="0677456D" w14:textId="77777777" w:rsidR="0080013B" w:rsidRDefault="0080013B" w:rsidP="00CB25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1E8C6B" w14:textId="77777777" w:rsidR="0080013B" w:rsidRDefault="0080013B" w:rsidP="00CB25B5">
      <w:r>
        <w:separator/>
      </w:r>
    </w:p>
  </w:footnote>
  <w:footnote w:type="continuationSeparator" w:id="0">
    <w:p w14:paraId="4B6753C9" w14:textId="77777777" w:rsidR="0080013B" w:rsidRDefault="0080013B" w:rsidP="00CB25B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704D52"/>
    <w:multiLevelType w:val="hybridMultilevel"/>
    <w:tmpl w:val="18803B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CE832D0"/>
    <w:multiLevelType w:val="hybridMultilevel"/>
    <w:tmpl w:val="4B5436DC"/>
    <w:lvl w:ilvl="0" w:tplc="CA48E19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526F3C2D"/>
    <w:multiLevelType w:val="hybridMultilevel"/>
    <w:tmpl w:val="E22EB040"/>
    <w:lvl w:ilvl="0" w:tplc="2E50298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62896752"/>
    <w:multiLevelType w:val="hybridMultilevel"/>
    <w:tmpl w:val="FB1C122C"/>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66395A03"/>
    <w:multiLevelType w:val="hybridMultilevel"/>
    <w:tmpl w:val="054C922E"/>
    <w:lvl w:ilvl="0" w:tplc="940653F2">
      <w:start w:val="1"/>
      <w:numFmt w:val="decimal"/>
      <w:pStyle w:val="a"/>
      <w:lvlText w:val="Definition %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4"/>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4"/>
  <w:doNotDisplayPageBoundaries/>
  <w:bordersDoNotSurroundHeader/>
  <w:bordersDoNotSurroundFooter/>
  <w:activeWritingStyle w:appName="MSWord" w:lang="en-US" w:vendorID="64" w:dllVersion="131078" w:nlCheck="1" w:checkStyle="0"/>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02599"/>
    <w:rsid w:val="00000B07"/>
    <w:rsid w:val="00006F61"/>
    <w:rsid w:val="000135FF"/>
    <w:rsid w:val="0001385A"/>
    <w:rsid w:val="00023081"/>
    <w:rsid w:val="00026514"/>
    <w:rsid w:val="000265EE"/>
    <w:rsid w:val="000337C2"/>
    <w:rsid w:val="000350BE"/>
    <w:rsid w:val="00046925"/>
    <w:rsid w:val="00051453"/>
    <w:rsid w:val="00051E14"/>
    <w:rsid w:val="000638AD"/>
    <w:rsid w:val="000656BB"/>
    <w:rsid w:val="000701F7"/>
    <w:rsid w:val="00074745"/>
    <w:rsid w:val="000804C4"/>
    <w:rsid w:val="00080937"/>
    <w:rsid w:val="000816B0"/>
    <w:rsid w:val="0008307C"/>
    <w:rsid w:val="000846DE"/>
    <w:rsid w:val="0008501F"/>
    <w:rsid w:val="000949D0"/>
    <w:rsid w:val="00095881"/>
    <w:rsid w:val="00096D72"/>
    <w:rsid w:val="000A1D64"/>
    <w:rsid w:val="000A777A"/>
    <w:rsid w:val="000B00EA"/>
    <w:rsid w:val="000B132A"/>
    <w:rsid w:val="000B1B6F"/>
    <w:rsid w:val="000B57F9"/>
    <w:rsid w:val="000B5F18"/>
    <w:rsid w:val="000C1C17"/>
    <w:rsid w:val="000C20A5"/>
    <w:rsid w:val="000C791B"/>
    <w:rsid w:val="000D01C8"/>
    <w:rsid w:val="000D2586"/>
    <w:rsid w:val="000D2ED7"/>
    <w:rsid w:val="000D5B05"/>
    <w:rsid w:val="000E26BC"/>
    <w:rsid w:val="000E34E3"/>
    <w:rsid w:val="000E5D22"/>
    <w:rsid w:val="000F24B3"/>
    <w:rsid w:val="000F2BEE"/>
    <w:rsid w:val="000F77A2"/>
    <w:rsid w:val="000F7976"/>
    <w:rsid w:val="00100068"/>
    <w:rsid w:val="001007DA"/>
    <w:rsid w:val="00102504"/>
    <w:rsid w:val="0010317F"/>
    <w:rsid w:val="001040A8"/>
    <w:rsid w:val="001067BB"/>
    <w:rsid w:val="00110417"/>
    <w:rsid w:val="00114C01"/>
    <w:rsid w:val="00116384"/>
    <w:rsid w:val="0012346D"/>
    <w:rsid w:val="001261C1"/>
    <w:rsid w:val="0012641C"/>
    <w:rsid w:val="00132D40"/>
    <w:rsid w:val="00137AEF"/>
    <w:rsid w:val="00140EBD"/>
    <w:rsid w:val="00146470"/>
    <w:rsid w:val="00147866"/>
    <w:rsid w:val="00147EEE"/>
    <w:rsid w:val="00150A04"/>
    <w:rsid w:val="00151ACD"/>
    <w:rsid w:val="00152709"/>
    <w:rsid w:val="00152C36"/>
    <w:rsid w:val="001573A5"/>
    <w:rsid w:val="00164768"/>
    <w:rsid w:val="0017051B"/>
    <w:rsid w:val="0017492F"/>
    <w:rsid w:val="0017574F"/>
    <w:rsid w:val="00176F95"/>
    <w:rsid w:val="00180CCC"/>
    <w:rsid w:val="00183DCB"/>
    <w:rsid w:val="00185404"/>
    <w:rsid w:val="00186B53"/>
    <w:rsid w:val="00186C82"/>
    <w:rsid w:val="00186FA3"/>
    <w:rsid w:val="00191A9C"/>
    <w:rsid w:val="00193225"/>
    <w:rsid w:val="00193836"/>
    <w:rsid w:val="0019784D"/>
    <w:rsid w:val="0019786F"/>
    <w:rsid w:val="001A0910"/>
    <w:rsid w:val="001A0B1C"/>
    <w:rsid w:val="001B3D21"/>
    <w:rsid w:val="001C3942"/>
    <w:rsid w:val="001C4027"/>
    <w:rsid w:val="001C4322"/>
    <w:rsid w:val="001C4AFE"/>
    <w:rsid w:val="001D2CBC"/>
    <w:rsid w:val="001E11AC"/>
    <w:rsid w:val="001E28F2"/>
    <w:rsid w:val="001E2A2B"/>
    <w:rsid w:val="001E5930"/>
    <w:rsid w:val="001E6204"/>
    <w:rsid w:val="001F10D0"/>
    <w:rsid w:val="001F1335"/>
    <w:rsid w:val="001F1355"/>
    <w:rsid w:val="001F1991"/>
    <w:rsid w:val="001F310E"/>
    <w:rsid w:val="001F33E6"/>
    <w:rsid w:val="001F62F8"/>
    <w:rsid w:val="001F741D"/>
    <w:rsid w:val="002033FD"/>
    <w:rsid w:val="00205C38"/>
    <w:rsid w:val="00207CBF"/>
    <w:rsid w:val="00213290"/>
    <w:rsid w:val="00221109"/>
    <w:rsid w:val="00230044"/>
    <w:rsid w:val="0023433A"/>
    <w:rsid w:val="00237523"/>
    <w:rsid w:val="00237974"/>
    <w:rsid w:val="00242EC7"/>
    <w:rsid w:val="00247C4C"/>
    <w:rsid w:val="00250E89"/>
    <w:rsid w:val="00254B2A"/>
    <w:rsid w:val="00256C26"/>
    <w:rsid w:val="00260704"/>
    <w:rsid w:val="0026502D"/>
    <w:rsid w:val="002662A6"/>
    <w:rsid w:val="002706FF"/>
    <w:rsid w:val="00270EA8"/>
    <w:rsid w:val="00271DA9"/>
    <w:rsid w:val="002723D3"/>
    <w:rsid w:val="00273DD2"/>
    <w:rsid w:val="00276F2B"/>
    <w:rsid w:val="00280C18"/>
    <w:rsid w:val="00280FAF"/>
    <w:rsid w:val="00281666"/>
    <w:rsid w:val="0028195E"/>
    <w:rsid w:val="00281DD0"/>
    <w:rsid w:val="00284C84"/>
    <w:rsid w:val="00293C99"/>
    <w:rsid w:val="00293FAF"/>
    <w:rsid w:val="00294E8A"/>
    <w:rsid w:val="002A0D31"/>
    <w:rsid w:val="002A11FA"/>
    <w:rsid w:val="002A1384"/>
    <w:rsid w:val="002A37FD"/>
    <w:rsid w:val="002A63CE"/>
    <w:rsid w:val="002A7E38"/>
    <w:rsid w:val="002B1249"/>
    <w:rsid w:val="002B2B37"/>
    <w:rsid w:val="002B47C9"/>
    <w:rsid w:val="002C30AA"/>
    <w:rsid w:val="002C38C5"/>
    <w:rsid w:val="002C67DE"/>
    <w:rsid w:val="002C76E6"/>
    <w:rsid w:val="002C7F3F"/>
    <w:rsid w:val="002D2FBF"/>
    <w:rsid w:val="002D5294"/>
    <w:rsid w:val="002F0867"/>
    <w:rsid w:val="002F1CAE"/>
    <w:rsid w:val="002F3EC7"/>
    <w:rsid w:val="002F70D8"/>
    <w:rsid w:val="00302599"/>
    <w:rsid w:val="00303A6F"/>
    <w:rsid w:val="00303D14"/>
    <w:rsid w:val="00304AA7"/>
    <w:rsid w:val="003075A2"/>
    <w:rsid w:val="00307D3D"/>
    <w:rsid w:val="00310D55"/>
    <w:rsid w:val="003162BA"/>
    <w:rsid w:val="00317A5A"/>
    <w:rsid w:val="003208DB"/>
    <w:rsid w:val="0032236C"/>
    <w:rsid w:val="00325A21"/>
    <w:rsid w:val="00333A48"/>
    <w:rsid w:val="00337BFA"/>
    <w:rsid w:val="00340045"/>
    <w:rsid w:val="003401B4"/>
    <w:rsid w:val="003467C5"/>
    <w:rsid w:val="003507BE"/>
    <w:rsid w:val="0035661F"/>
    <w:rsid w:val="003576A9"/>
    <w:rsid w:val="003644B5"/>
    <w:rsid w:val="00370DD5"/>
    <w:rsid w:val="003729E7"/>
    <w:rsid w:val="0037505B"/>
    <w:rsid w:val="003750F5"/>
    <w:rsid w:val="0037552E"/>
    <w:rsid w:val="003802F6"/>
    <w:rsid w:val="00382C9F"/>
    <w:rsid w:val="003849CE"/>
    <w:rsid w:val="00386D08"/>
    <w:rsid w:val="00387758"/>
    <w:rsid w:val="00393368"/>
    <w:rsid w:val="0039367F"/>
    <w:rsid w:val="00393E5D"/>
    <w:rsid w:val="0039503C"/>
    <w:rsid w:val="003A15AD"/>
    <w:rsid w:val="003A625F"/>
    <w:rsid w:val="003A7F78"/>
    <w:rsid w:val="003B3F6F"/>
    <w:rsid w:val="003C624E"/>
    <w:rsid w:val="003E19C0"/>
    <w:rsid w:val="003E2133"/>
    <w:rsid w:val="003E4EDC"/>
    <w:rsid w:val="003E522A"/>
    <w:rsid w:val="003F1E74"/>
    <w:rsid w:val="003F234D"/>
    <w:rsid w:val="003F4AFA"/>
    <w:rsid w:val="003F681D"/>
    <w:rsid w:val="003F71E4"/>
    <w:rsid w:val="004021E8"/>
    <w:rsid w:val="00404DD3"/>
    <w:rsid w:val="00404F7C"/>
    <w:rsid w:val="004056A2"/>
    <w:rsid w:val="00405E9C"/>
    <w:rsid w:val="0042333D"/>
    <w:rsid w:val="00423D20"/>
    <w:rsid w:val="00426D99"/>
    <w:rsid w:val="00426F0C"/>
    <w:rsid w:val="004358A7"/>
    <w:rsid w:val="004433D6"/>
    <w:rsid w:val="004463A5"/>
    <w:rsid w:val="00451FDD"/>
    <w:rsid w:val="00453844"/>
    <w:rsid w:val="004552C6"/>
    <w:rsid w:val="00457F95"/>
    <w:rsid w:val="004709A3"/>
    <w:rsid w:val="00473564"/>
    <w:rsid w:val="004741EE"/>
    <w:rsid w:val="00474755"/>
    <w:rsid w:val="00477028"/>
    <w:rsid w:val="00477F34"/>
    <w:rsid w:val="00482368"/>
    <w:rsid w:val="00486433"/>
    <w:rsid w:val="00487BB0"/>
    <w:rsid w:val="004914A7"/>
    <w:rsid w:val="00495FB8"/>
    <w:rsid w:val="004964F7"/>
    <w:rsid w:val="00496F2D"/>
    <w:rsid w:val="004A659F"/>
    <w:rsid w:val="004A743C"/>
    <w:rsid w:val="004B3808"/>
    <w:rsid w:val="004B7B6D"/>
    <w:rsid w:val="004C2D72"/>
    <w:rsid w:val="004C3B20"/>
    <w:rsid w:val="004C4F0E"/>
    <w:rsid w:val="004C6002"/>
    <w:rsid w:val="004C6581"/>
    <w:rsid w:val="004C7E91"/>
    <w:rsid w:val="004D0DA1"/>
    <w:rsid w:val="004D32C6"/>
    <w:rsid w:val="004D5BC1"/>
    <w:rsid w:val="004D6655"/>
    <w:rsid w:val="004E00B0"/>
    <w:rsid w:val="004E48DC"/>
    <w:rsid w:val="004E7339"/>
    <w:rsid w:val="004F0B1F"/>
    <w:rsid w:val="004F51AE"/>
    <w:rsid w:val="0050101B"/>
    <w:rsid w:val="00501AF5"/>
    <w:rsid w:val="00502020"/>
    <w:rsid w:val="00502D45"/>
    <w:rsid w:val="005034AB"/>
    <w:rsid w:val="00503DE7"/>
    <w:rsid w:val="0050481A"/>
    <w:rsid w:val="0050705B"/>
    <w:rsid w:val="00510D3A"/>
    <w:rsid w:val="005112C4"/>
    <w:rsid w:val="00515268"/>
    <w:rsid w:val="00515C29"/>
    <w:rsid w:val="00516EBA"/>
    <w:rsid w:val="00520595"/>
    <w:rsid w:val="005205E6"/>
    <w:rsid w:val="005236A9"/>
    <w:rsid w:val="00525B05"/>
    <w:rsid w:val="0054062B"/>
    <w:rsid w:val="005436F0"/>
    <w:rsid w:val="00543B64"/>
    <w:rsid w:val="005453EE"/>
    <w:rsid w:val="005457AC"/>
    <w:rsid w:val="00547383"/>
    <w:rsid w:val="00550FA8"/>
    <w:rsid w:val="00552C70"/>
    <w:rsid w:val="00554F07"/>
    <w:rsid w:val="005550D1"/>
    <w:rsid w:val="00556456"/>
    <w:rsid w:val="00560E5F"/>
    <w:rsid w:val="00563688"/>
    <w:rsid w:val="005645AB"/>
    <w:rsid w:val="00564F89"/>
    <w:rsid w:val="00565B25"/>
    <w:rsid w:val="00567B73"/>
    <w:rsid w:val="00570DE8"/>
    <w:rsid w:val="00577954"/>
    <w:rsid w:val="00580DF5"/>
    <w:rsid w:val="00581C13"/>
    <w:rsid w:val="00582627"/>
    <w:rsid w:val="005837BF"/>
    <w:rsid w:val="00584203"/>
    <w:rsid w:val="005849EC"/>
    <w:rsid w:val="00586990"/>
    <w:rsid w:val="00591879"/>
    <w:rsid w:val="00594E26"/>
    <w:rsid w:val="00595908"/>
    <w:rsid w:val="005973A2"/>
    <w:rsid w:val="005A07E2"/>
    <w:rsid w:val="005A0988"/>
    <w:rsid w:val="005A15A9"/>
    <w:rsid w:val="005A5307"/>
    <w:rsid w:val="005A5D76"/>
    <w:rsid w:val="005A66B8"/>
    <w:rsid w:val="005B37C7"/>
    <w:rsid w:val="005B6FCA"/>
    <w:rsid w:val="005C0670"/>
    <w:rsid w:val="005C457A"/>
    <w:rsid w:val="005C5432"/>
    <w:rsid w:val="005D190F"/>
    <w:rsid w:val="005D1EE8"/>
    <w:rsid w:val="005D56DB"/>
    <w:rsid w:val="005E06DA"/>
    <w:rsid w:val="005E2532"/>
    <w:rsid w:val="005E615C"/>
    <w:rsid w:val="005E61BE"/>
    <w:rsid w:val="005E79B5"/>
    <w:rsid w:val="005F0926"/>
    <w:rsid w:val="005F1524"/>
    <w:rsid w:val="005F3BAD"/>
    <w:rsid w:val="00600FB5"/>
    <w:rsid w:val="00601522"/>
    <w:rsid w:val="006053C4"/>
    <w:rsid w:val="00607C4B"/>
    <w:rsid w:val="0061389C"/>
    <w:rsid w:val="00613A3A"/>
    <w:rsid w:val="00617293"/>
    <w:rsid w:val="006216F8"/>
    <w:rsid w:val="006242EE"/>
    <w:rsid w:val="006338A6"/>
    <w:rsid w:val="006400FB"/>
    <w:rsid w:val="0064208B"/>
    <w:rsid w:val="006430E0"/>
    <w:rsid w:val="006436BA"/>
    <w:rsid w:val="00643929"/>
    <w:rsid w:val="00645C80"/>
    <w:rsid w:val="006512FD"/>
    <w:rsid w:val="006547BE"/>
    <w:rsid w:val="0065580B"/>
    <w:rsid w:val="00655ACF"/>
    <w:rsid w:val="00657EF8"/>
    <w:rsid w:val="00660497"/>
    <w:rsid w:val="006609D3"/>
    <w:rsid w:val="0066276A"/>
    <w:rsid w:val="00663CB1"/>
    <w:rsid w:val="00664A12"/>
    <w:rsid w:val="00667858"/>
    <w:rsid w:val="006724C3"/>
    <w:rsid w:val="00680D0B"/>
    <w:rsid w:val="00680E2B"/>
    <w:rsid w:val="006827D3"/>
    <w:rsid w:val="006834B0"/>
    <w:rsid w:val="00690C36"/>
    <w:rsid w:val="0069126B"/>
    <w:rsid w:val="00691EB9"/>
    <w:rsid w:val="00696E2F"/>
    <w:rsid w:val="00697BBB"/>
    <w:rsid w:val="006A2AD1"/>
    <w:rsid w:val="006A54C6"/>
    <w:rsid w:val="006A75A4"/>
    <w:rsid w:val="006A7C4B"/>
    <w:rsid w:val="006B06FD"/>
    <w:rsid w:val="006B0B48"/>
    <w:rsid w:val="006B2F74"/>
    <w:rsid w:val="006B54FC"/>
    <w:rsid w:val="006B6ADA"/>
    <w:rsid w:val="006C0B11"/>
    <w:rsid w:val="006C24F1"/>
    <w:rsid w:val="006C37A4"/>
    <w:rsid w:val="006C71DB"/>
    <w:rsid w:val="006D08C1"/>
    <w:rsid w:val="006D5C11"/>
    <w:rsid w:val="006E0C5C"/>
    <w:rsid w:val="006E5CE3"/>
    <w:rsid w:val="006F3029"/>
    <w:rsid w:val="006F3B09"/>
    <w:rsid w:val="0070019F"/>
    <w:rsid w:val="00702789"/>
    <w:rsid w:val="00703963"/>
    <w:rsid w:val="00704484"/>
    <w:rsid w:val="00705BEA"/>
    <w:rsid w:val="00710790"/>
    <w:rsid w:val="007117A0"/>
    <w:rsid w:val="007159D8"/>
    <w:rsid w:val="00715BF0"/>
    <w:rsid w:val="00720B95"/>
    <w:rsid w:val="007212AD"/>
    <w:rsid w:val="00730BC3"/>
    <w:rsid w:val="007326B2"/>
    <w:rsid w:val="00733721"/>
    <w:rsid w:val="00733B86"/>
    <w:rsid w:val="00740AF4"/>
    <w:rsid w:val="0074266F"/>
    <w:rsid w:val="00742B02"/>
    <w:rsid w:val="007454B2"/>
    <w:rsid w:val="007502E0"/>
    <w:rsid w:val="00751BE2"/>
    <w:rsid w:val="00753208"/>
    <w:rsid w:val="007537DB"/>
    <w:rsid w:val="00757F86"/>
    <w:rsid w:val="007611B0"/>
    <w:rsid w:val="00763F88"/>
    <w:rsid w:val="00766219"/>
    <w:rsid w:val="00766F18"/>
    <w:rsid w:val="007737F6"/>
    <w:rsid w:val="00773A7B"/>
    <w:rsid w:val="00774AEE"/>
    <w:rsid w:val="0077510B"/>
    <w:rsid w:val="007754C4"/>
    <w:rsid w:val="0077657D"/>
    <w:rsid w:val="00777492"/>
    <w:rsid w:val="0078089B"/>
    <w:rsid w:val="007821FD"/>
    <w:rsid w:val="007833CE"/>
    <w:rsid w:val="00784BE6"/>
    <w:rsid w:val="00791895"/>
    <w:rsid w:val="0079219E"/>
    <w:rsid w:val="00797048"/>
    <w:rsid w:val="007A298A"/>
    <w:rsid w:val="007A2DAE"/>
    <w:rsid w:val="007B0383"/>
    <w:rsid w:val="007B1734"/>
    <w:rsid w:val="007B1C5E"/>
    <w:rsid w:val="007B698A"/>
    <w:rsid w:val="007C24E4"/>
    <w:rsid w:val="007C4C5F"/>
    <w:rsid w:val="007C64D5"/>
    <w:rsid w:val="007C6F6C"/>
    <w:rsid w:val="007D10C2"/>
    <w:rsid w:val="007D184B"/>
    <w:rsid w:val="007D1C4C"/>
    <w:rsid w:val="007D27DE"/>
    <w:rsid w:val="007D3CC1"/>
    <w:rsid w:val="007E167B"/>
    <w:rsid w:val="007E1699"/>
    <w:rsid w:val="007E5BA6"/>
    <w:rsid w:val="007F1A98"/>
    <w:rsid w:val="007F32D8"/>
    <w:rsid w:val="007F64EA"/>
    <w:rsid w:val="0080013B"/>
    <w:rsid w:val="0080425A"/>
    <w:rsid w:val="00804AA0"/>
    <w:rsid w:val="0080594D"/>
    <w:rsid w:val="00810013"/>
    <w:rsid w:val="00810652"/>
    <w:rsid w:val="00810BEC"/>
    <w:rsid w:val="00812A14"/>
    <w:rsid w:val="00814B57"/>
    <w:rsid w:val="008170DE"/>
    <w:rsid w:val="00817685"/>
    <w:rsid w:val="0083285A"/>
    <w:rsid w:val="0083306F"/>
    <w:rsid w:val="00834FC3"/>
    <w:rsid w:val="0083583F"/>
    <w:rsid w:val="0084366B"/>
    <w:rsid w:val="00850178"/>
    <w:rsid w:val="0085270F"/>
    <w:rsid w:val="00853FEF"/>
    <w:rsid w:val="008568B9"/>
    <w:rsid w:val="008602C3"/>
    <w:rsid w:val="0086222B"/>
    <w:rsid w:val="00865ACF"/>
    <w:rsid w:val="00867EEF"/>
    <w:rsid w:val="00875316"/>
    <w:rsid w:val="0087622F"/>
    <w:rsid w:val="00877015"/>
    <w:rsid w:val="008820B0"/>
    <w:rsid w:val="00882A38"/>
    <w:rsid w:val="00882D2B"/>
    <w:rsid w:val="00885D7F"/>
    <w:rsid w:val="00892577"/>
    <w:rsid w:val="0089356B"/>
    <w:rsid w:val="008A18EA"/>
    <w:rsid w:val="008A2232"/>
    <w:rsid w:val="008A4583"/>
    <w:rsid w:val="008A79B5"/>
    <w:rsid w:val="008B039D"/>
    <w:rsid w:val="008B0650"/>
    <w:rsid w:val="008B6363"/>
    <w:rsid w:val="008B7A54"/>
    <w:rsid w:val="008C0F64"/>
    <w:rsid w:val="008C7336"/>
    <w:rsid w:val="008D0712"/>
    <w:rsid w:val="008D1BB8"/>
    <w:rsid w:val="008D2013"/>
    <w:rsid w:val="008D29A8"/>
    <w:rsid w:val="008D2FA3"/>
    <w:rsid w:val="008D63C4"/>
    <w:rsid w:val="008D64EB"/>
    <w:rsid w:val="008E3463"/>
    <w:rsid w:val="008E366F"/>
    <w:rsid w:val="008E4082"/>
    <w:rsid w:val="008E4D09"/>
    <w:rsid w:val="008E70E2"/>
    <w:rsid w:val="008E7BB0"/>
    <w:rsid w:val="008F1FDF"/>
    <w:rsid w:val="008F22EF"/>
    <w:rsid w:val="008F2C55"/>
    <w:rsid w:val="008F584C"/>
    <w:rsid w:val="008F5950"/>
    <w:rsid w:val="008F6078"/>
    <w:rsid w:val="00905FFC"/>
    <w:rsid w:val="00911631"/>
    <w:rsid w:val="00912DB5"/>
    <w:rsid w:val="0091312E"/>
    <w:rsid w:val="00914281"/>
    <w:rsid w:val="009167CB"/>
    <w:rsid w:val="0092003B"/>
    <w:rsid w:val="00922D60"/>
    <w:rsid w:val="00923D7B"/>
    <w:rsid w:val="00925579"/>
    <w:rsid w:val="009269E3"/>
    <w:rsid w:val="009273BC"/>
    <w:rsid w:val="009279D7"/>
    <w:rsid w:val="009323B8"/>
    <w:rsid w:val="00935D32"/>
    <w:rsid w:val="00937481"/>
    <w:rsid w:val="00940E01"/>
    <w:rsid w:val="009421F6"/>
    <w:rsid w:val="00942507"/>
    <w:rsid w:val="00945F96"/>
    <w:rsid w:val="009479DB"/>
    <w:rsid w:val="00950497"/>
    <w:rsid w:val="00951108"/>
    <w:rsid w:val="00951706"/>
    <w:rsid w:val="00952726"/>
    <w:rsid w:val="00953412"/>
    <w:rsid w:val="00953E34"/>
    <w:rsid w:val="00957055"/>
    <w:rsid w:val="00957414"/>
    <w:rsid w:val="00960118"/>
    <w:rsid w:val="00960198"/>
    <w:rsid w:val="0096102F"/>
    <w:rsid w:val="00962214"/>
    <w:rsid w:val="009661AB"/>
    <w:rsid w:val="0096713E"/>
    <w:rsid w:val="00970A83"/>
    <w:rsid w:val="0097159C"/>
    <w:rsid w:val="00981D7C"/>
    <w:rsid w:val="00983D5F"/>
    <w:rsid w:val="00984EFF"/>
    <w:rsid w:val="00987B5D"/>
    <w:rsid w:val="00987E52"/>
    <w:rsid w:val="0099049B"/>
    <w:rsid w:val="00992822"/>
    <w:rsid w:val="00997C6F"/>
    <w:rsid w:val="009A09C2"/>
    <w:rsid w:val="009A4E0D"/>
    <w:rsid w:val="009B16E2"/>
    <w:rsid w:val="009B2852"/>
    <w:rsid w:val="009B4CD1"/>
    <w:rsid w:val="009B5016"/>
    <w:rsid w:val="009B58BE"/>
    <w:rsid w:val="009B5DDC"/>
    <w:rsid w:val="009B6061"/>
    <w:rsid w:val="009C0D9A"/>
    <w:rsid w:val="009C230F"/>
    <w:rsid w:val="009C52BC"/>
    <w:rsid w:val="009C6C69"/>
    <w:rsid w:val="009C6F95"/>
    <w:rsid w:val="009C7344"/>
    <w:rsid w:val="009D0DA2"/>
    <w:rsid w:val="009D3ECD"/>
    <w:rsid w:val="009D6E12"/>
    <w:rsid w:val="009E0F51"/>
    <w:rsid w:val="009E4FFA"/>
    <w:rsid w:val="009F0F31"/>
    <w:rsid w:val="009F2614"/>
    <w:rsid w:val="00A0329E"/>
    <w:rsid w:val="00A03423"/>
    <w:rsid w:val="00A06DCC"/>
    <w:rsid w:val="00A1159E"/>
    <w:rsid w:val="00A1233C"/>
    <w:rsid w:val="00A13D1B"/>
    <w:rsid w:val="00A1410D"/>
    <w:rsid w:val="00A208EF"/>
    <w:rsid w:val="00A21AC6"/>
    <w:rsid w:val="00A23E4F"/>
    <w:rsid w:val="00A244DA"/>
    <w:rsid w:val="00A2671C"/>
    <w:rsid w:val="00A26DE8"/>
    <w:rsid w:val="00A2733F"/>
    <w:rsid w:val="00A32E50"/>
    <w:rsid w:val="00A34A93"/>
    <w:rsid w:val="00A423B2"/>
    <w:rsid w:val="00A437DF"/>
    <w:rsid w:val="00A44054"/>
    <w:rsid w:val="00A44420"/>
    <w:rsid w:val="00A53784"/>
    <w:rsid w:val="00A55630"/>
    <w:rsid w:val="00A570ED"/>
    <w:rsid w:val="00A60027"/>
    <w:rsid w:val="00A6050F"/>
    <w:rsid w:val="00A62CC0"/>
    <w:rsid w:val="00A64F52"/>
    <w:rsid w:val="00A66AB6"/>
    <w:rsid w:val="00A66E46"/>
    <w:rsid w:val="00A73782"/>
    <w:rsid w:val="00A7422C"/>
    <w:rsid w:val="00A755D1"/>
    <w:rsid w:val="00A77AAB"/>
    <w:rsid w:val="00A82D1C"/>
    <w:rsid w:val="00A8434D"/>
    <w:rsid w:val="00A85E2C"/>
    <w:rsid w:val="00AB7184"/>
    <w:rsid w:val="00AB7A08"/>
    <w:rsid w:val="00AC0682"/>
    <w:rsid w:val="00AC4C41"/>
    <w:rsid w:val="00AC695D"/>
    <w:rsid w:val="00AC7FDD"/>
    <w:rsid w:val="00AE361A"/>
    <w:rsid w:val="00AE450E"/>
    <w:rsid w:val="00AF0DEA"/>
    <w:rsid w:val="00AF2DB9"/>
    <w:rsid w:val="00AF3656"/>
    <w:rsid w:val="00B0193E"/>
    <w:rsid w:val="00B06232"/>
    <w:rsid w:val="00B11FD1"/>
    <w:rsid w:val="00B14E9C"/>
    <w:rsid w:val="00B153C8"/>
    <w:rsid w:val="00B156E0"/>
    <w:rsid w:val="00B20680"/>
    <w:rsid w:val="00B20CF2"/>
    <w:rsid w:val="00B21A86"/>
    <w:rsid w:val="00B21DE5"/>
    <w:rsid w:val="00B23EB1"/>
    <w:rsid w:val="00B25153"/>
    <w:rsid w:val="00B25B6E"/>
    <w:rsid w:val="00B266F0"/>
    <w:rsid w:val="00B30C6B"/>
    <w:rsid w:val="00B3370E"/>
    <w:rsid w:val="00B357F3"/>
    <w:rsid w:val="00B36EEC"/>
    <w:rsid w:val="00B37CF8"/>
    <w:rsid w:val="00B4231A"/>
    <w:rsid w:val="00B44B5A"/>
    <w:rsid w:val="00B507E8"/>
    <w:rsid w:val="00B5123E"/>
    <w:rsid w:val="00B54C1C"/>
    <w:rsid w:val="00B55D27"/>
    <w:rsid w:val="00B626E4"/>
    <w:rsid w:val="00B62AEF"/>
    <w:rsid w:val="00B65958"/>
    <w:rsid w:val="00B66A78"/>
    <w:rsid w:val="00B674D2"/>
    <w:rsid w:val="00B705F7"/>
    <w:rsid w:val="00B70849"/>
    <w:rsid w:val="00B7106D"/>
    <w:rsid w:val="00B71CF4"/>
    <w:rsid w:val="00B72271"/>
    <w:rsid w:val="00B745F5"/>
    <w:rsid w:val="00B806F7"/>
    <w:rsid w:val="00B81F8F"/>
    <w:rsid w:val="00B82A0D"/>
    <w:rsid w:val="00B87A5F"/>
    <w:rsid w:val="00B93AAA"/>
    <w:rsid w:val="00B9745A"/>
    <w:rsid w:val="00B97A58"/>
    <w:rsid w:val="00B97B0D"/>
    <w:rsid w:val="00BA175D"/>
    <w:rsid w:val="00BA2A75"/>
    <w:rsid w:val="00BA5B1C"/>
    <w:rsid w:val="00BA5F40"/>
    <w:rsid w:val="00BB00EE"/>
    <w:rsid w:val="00BB3CD2"/>
    <w:rsid w:val="00BC105F"/>
    <w:rsid w:val="00BC18BC"/>
    <w:rsid w:val="00BC6929"/>
    <w:rsid w:val="00BC7DF3"/>
    <w:rsid w:val="00BD162A"/>
    <w:rsid w:val="00BD2621"/>
    <w:rsid w:val="00BE01D2"/>
    <w:rsid w:val="00BE3084"/>
    <w:rsid w:val="00BE3564"/>
    <w:rsid w:val="00BE4820"/>
    <w:rsid w:val="00BE4AF6"/>
    <w:rsid w:val="00BE5F2E"/>
    <w:rsid w:val="00BF7858"/>
    <w:rsid w:val="00C04B11"/>
    <w:rsid w:val="00C067F9"/>
    <w:rsid w:val="00C079AF"/>
    <w:rsid w:val="00C1300A"/>
    <w:rsid w:val="00C147CD"/>
    <w:rsid w:val="00C16F7A"/>
    <w:rsid w:val="00C21B44"/>
    <w:rsid w:val="00C22A81"/>
    <w:rsid w:val="00C24513"/>
    <w:rsid w:val="00C25F5D"/>
    <w:rsid w:val="00C31D3C"/>
    <w:rsid w:val="00C33849"/>
    <w:rsid w:val="00C34525"/>
    <w:rsid w:val="00C374DC"/>
    <w:rsid w:val="00C43F73"/>
    <w:rsid w:val="00C47999"/>
    <w:rsid w:val="00C47ACA"/>
    <w:rsid w:val="00C51B73"/>
    <w:rsid w:val="00C531C5"/>
    <w:rsid w:val="00C54C61"/>
    <w:rsid w:val="00C563A6"/>
    <w:rsid w:val="00C5699E"/>
    <w:rsid w:val="00C56AEC"/>
    <w:rsid w:val="00C57307"/>
    <w:rsid w:val="00C60ABA"/>
    <w:rsid w:val="00C647AC"/>
    <w:rsid w:val="00C67BD8"/>
    <w:rsid w:val="00C71B1F"/>
    <w:rsid w:val="00C74559"/>
    <w:rsid w:val="00C74CA0"/>
    <w:rsid w:val="00C76ACC"/>
    <w:rsid w:val="00C80D6B"/>
    <w:rsid w:val="00C826F7"/>
    <w:rsid w:val="00C87989"/>
    <w:rsid w:val="00C90CB0"/>
    <w:rsid w:val="00C93090"/>
    <w:rsid w:val="00C94F9F"/>
    <w:rsid w:val="00C9761E"/>
    <w:rsid w:val="00CA047C"/>
    <w:rsid w:val="00CA3C46"/>
    <w:rsid w:val="00CA7715"/>
    <w:rsid w:val="00CB25B5"/>
    <w:rsid w:val="00CB3B76"/>
    <w:rsid w:val="00CB42C2"/>
    <w:rsid w:val="00CB665E"/>
    <w:rsid w:val="00CB6722"/>
    <w:rsid w:val="00CC01B6"/>
    <w:rsid w:val="00CC23FE"/>
    <w:rsid w:val="00CC3151"/>
    <w:rsid w:val="00CC3F2D"/>
    <w:rsid w:val="00CC4CAB"/>
    <w:rsid w:val="00CC57EE"/>
    <w:rsid w:val="00CD0DD9"/>
    <w:rsid w:val="00CD1DE2"/>
    <w:rsid w:val="00CD7541"/>
    <w:rsid w:val="00CE3C41"/>
    <w:rsid w:val="00CE4F70"/>
    <w:rsid w:val="00CE7069"/>
    <w:rsid w:val="00CF6DBE"/>
    <w:rsid w:val="00D00F6D"/>
    <w:rsid w:val="00D027AF"/>
    <w:rsid w:val="00D031AB"/>
    <w:rsid w:val="00D048DB"/>
    <w:rsid w:val="00D102F5"/>
    <w:rsid w:val="00D112CC"/>
    <w:rsid w:val="00D12B53"/>
    <w:rsid w:val="00D12C9F"/>
    <w:rsid w:val="00D14C10"/>
    <w:rsid w:val="00D14FE3"/>
    <w:rsid w:val="00D16126"/>
    <w:rsid w:val="00D21800"/>
    <w:rsid w:val="00D245BA"/>
    <w:rsid w:val="00D2526A"/>
    <w:rsid w:val="00D31951"/>
    <w:rsid w:val="00D33091"/>
    <w:rsid w:val="00D3309A"/>
    <w:rsid w:val="00D33114"/>
    <w:rsid w:val="00D33761"/>
    <w:rsid w:val="00D33A76"/>
    <w:rsid w:val="00D35064"/>
    <w:rsid w:val="00D4391B"/>
    <w:rsid w:val="00D52427"/>
    <w:rsid w:val="00D54422"/>
    <w:rsid w:val="00D56413"/>
    <w:rsid w:val="00D565E7"/>
    <w:rsid w:val="00D6027B"/>
    <w:rsid w:val="00D6285E"/>
    <w:rsid w:val="00D62D22"/>
    <w:rsid w:val="00D63C19"/>
    <w:rsid w:val="00D65F2F"/>
    <w:rsid w:val="00D67259"/>
    <w:rsid w:val="00D706C3"/>
    <w:rsid w:val="00D7245F"/>
    <w:rsid w:val="00D72AC7"/>
    <w:rsid w:val="00D7412C"/>
    <w:rsid w:val="00D76802"/>
    <w:rsid w:val="00D81470"/>
    <w:rsid w:val="00D823AF"/>
    <w:rsid w:val="00D85D71"/>
    <w:rsid w:val="00D91A9F"/>
    <w:rsid w:val="00D92A74"/>
    <w:rsid w:val="00D92DE5"/>
    <w:rsid w:val="00D945DE"/>
    <w:rsid w:val="00D9724A"/>
    <w:rsid w:val="00DA047C"/>
    <w:rsid w:val="00DB1704"/>
    <w:rsid w:val="00DB2C4B"/>
    <w:rsid w:val="00DB301D"/>
    <w:rsid w:val="00DB5EA1"/>
    <w:rsid w:val="00DC23AE"/>
    <w:rsid w:val="00DC27B9"/>
    <w:rsid w:val="00DD06E3"/>
    <w:rsid w:val="00DD3A6D"/>
    <w:rsid w:val="00DD4A04"/>
    <w:rsid w:val="00DD6784"/>
    <w:rsid w:val="00DE06BA"/>
    <w:rsid w:val="00DE6099"/>
    <w:rsid w:val="00DF4537"/>
    <w:rsid w:val="00DF4866"/>
    <w:rsid w:val="00DF79C0"/>
    <w:rsid w:val="00DF7C20"/>
    <w:rsid w:val="00E00BA3"/>
    <w:rsid w:val="00E04A22"/>
    <w:rsid w:val="00E05B29"/>
    <w:rsid w:val="00E10943"/>
    <w:rsid w:val="00E10F7F"/>
    <w:rsid w:val="00E115D5"/>
    <w:rsid w:val="00E20A8A"/>
    <w:rsid w:val="00E22E7B"/>
    <w:rsid w:val="00E310A9"/>
    <w:rsid w:val="00E3427D"/>
    <w:rsid w:val="00E35F0E"/>
    <w:rsid w:val="00E40921"/>
    <w:rsid w:val="00E41047"/>
    <w:rsid w:val="00E505DB"/>
    <w:rsid w:val="00E525E5"/>
    <w:rsid w:val="00E601D9"/>
    <w:rsid w:val="00E653EC"/>
    <w:rsid w:val="00E6732A"/>
    <w:rsid w:val="00E756F4"/>
    <w:rsid w:val="00E76CD6"/>
    <w:rsid w:val="00E9101E"/>
    <w:rsid w:val="00E91AF3"/>
    <w:rsid w:val="00E95BE5"/>
    <w:rsid w:val="00E977CB"/>
    <w:rsid w:val="00EA0702"/>
    <w:rsid w:val="00EA0A5F"/>
    <w:rsid w:val="00EA3F0F"/>
    <w:rsid w:val="00EA652C"/>
    <w:rsid w:val="00EB0C91"/>
    <w:rsid w:val="00EB3A04"/>
    <w:rsid w:val="00EB4AA9"/>
    <w:rsid w:val="00EB6673"/>
    <w:rsid w:val="00EC209F"/>
    <w:rsid w:val="00EC2250"/>
    <w:rsid w:val="00EC41F1"/>
    <w:rsid w:val="00EC5FC2"/>
    <w:rsid w:val="00EC7950"/>
    <w:rsid w:val="00ED1565"/>
    <w:rsid w:val="00ED239A"/>
    <w:rsid w:val="00ED294E"/>
    <w:rsid w:val="00ED4081"/>
    <w:rsid w:val="00ED423B"/>
    <w:rsid w:val="00ED6185"/>
    <w:rsid w:val="00EE009D"/>
    <w:rsid w:val="00EE100C"/>
    <w:rsid w:val="00EE1CDB"/>
    <w:rsid w:val="00EE3892"/>
    <w:rsid w:val="00EE51A1"/>
    <w:rsid w:val="00EE57FA"/>
    <w:rsid w:val="00EE7F76"/>
    <w:rsid w:val="00EF407A"/>
    <w:rsid w:val="00F02461"/>
    <w:rsid w:val="00F03065"/>
    <w:rsid w:val="00F05531"/>
    <w:rsid w:val="00F06FE2"/>
    <w:rsid w:val="00F1266D"/>
    <w:rsid w:val="00F14153"/>
    <w:rsid w:val="00F15A5D"/>
    <w:rsid w:val="00F1640A"/>
    <w:rsid w:val="00F16E2D"/>
    <w:rsid w:val="00F25DB2"/>
    <w:rsid w:val="00F25F50"/>
    <w:rsid w:val="00F26B35"/>
    <w:rsid w:val="00F27D48"/>
    <w:rsid w:val="00F33349"/>
    <w:rsid w:val="00F3578D"/>
    <w:rsid w:val="00F36D7E"/>
    <w:rsid w:val="00F375E6"/>
    <w:rsid w:val="00F516E2"/>
    <w:rsid w:val="00F52FA3"/>
    <w:rsid w:val="00F53751"/>
    <w:rsid w:val="00F53ECC"/>
    <w:rsid w:val="00F56F23"/>
    <w:rsid w:val="00F572DA"/>
    <w:rsid w:val="00F60BA1"/>
    <w:rsid w:val="00F62C20"/>
    <w:rsid w:val="00F62F77"/>
    <w:rsid w:val="00F63F12"/>
    <w:rsid w:val="00F66F64"/>
    <w:rsid w:val="00F676FD"/>
    <w:rsid w:val="00F71D98"/>
    <w:rsid w:val="00F74D94"/>
    <w:rsid w:val="00F75315"/>
    <w:rsid w:val="00F7723F"/>
    <w:rsid w:val="00F80A51"/>
    <w:rsid w:val="00F814B6"/>
    <w:rsid w:val="00F82888"/>
    <w:rsid w:val="00F834FB"/>
    <w:rsid w:val="00F83CEB"/>
    <w:rsid w:val="00F84BF9"/>
    <w:rsid w:val="00F87D18"/>
    <w:rsid w:val="00F91369"/>
    <w:rsid w:val="00F91A9A"/>
    <w:rsid w:val="00F92EF3"/>
    <w:rsid w:val="00F96749"/>
    <w:rsid w:val="00FA2F1E"/>
    <w:rsid w:val="00FA3F7C"/>
    <w:rsid w:val="00FB3DF7"/>
    <w:rsid w:val="00FB553E"/>
    <w:rsid w:val="00FC01E3"/>
    <w:rsid w:val="00FC121A"/>
    <w:rsid w:val="00FC1CB8"/>
    <w:rsid w:val="00FC4901"/>
    <w:rsid w:val="00FD3DFE"/>
    <w:rsid w:val="00FD5811"/>
    <w:rsid w:val="00FD739D"/>
    <w:rsid w:val="00FD7604"/>
    <w:rsid w:val="00FD7C13"/>
    <w:rsid w:val="00FE1042"/>
    <w:rsid w:val="00FE344C"/>
    <w:rsid w:val="00FE500F"/>
    <w:rsid w:val="00FF3FEC"/>
    <w:rsid w:val="00FF63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83EC41"/>
  <w15:docId w15:val="{64C367F1-8970-43EB-89F9-A4BD49D54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82368"/>
    <w:pPr>
      <w:widowControl w:val="0"/>
      <w:jc w:val="both"/>
    </w:pPr>
    <w:rPr>
      <w:rFonts w:ascii="Times New Roman" w:hAnsi="Times New Roman"/>
      <w:kern w:val="2"/>
      <w:sz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CB25B5"/>
    <w:pPr>
      <w:pBdr>
        <w:bottom w:val="single" w:sz="6" w:space="1" w:color="auto"/>
      </w:pBdr>
      <w:tabs>
        <w:tab w:val="center" w:pos="4153"/>
        <w:tab w:val="right" w:pos="8306"/>
      </w:tabs>
      <w:snapToGrid w:val="0"/>
      <w:jc w:val="center"/>
    </w:pPr>
    <w:rPr>
      <w:sz w:val="18"/>
      <w:szCs w:val="18"/>
    </w:rPr>
  </w:style>
  <w:style w:type="character" w:customStyle="1" w:styleId="a5">
    <w:name w:val="页眉字符"/>
    <w:link w:val="a4"/>
    <w:uiPriority w:val="99"/>
    <w:rsid w:val="00CB25B5"/>
    <w:rPr>
      <w:sz w:val="18"/>
      <w:szCs w:val="18"/>
    </w:rPr>
  </w:style>
  <w:style w:type="paragraph" w:styleId="a6">
    <w:name w:val="footer"/>
    <w:basedOn w:val="a0"/>
    <w:link w:val="a7"/>
    <w:uiPriority w:val="99"/>
    <w:unhideWhenUsed/>
    <w:rsid w:val="00CB25B5"/>
    <w:pPr>
      <w:tabs>
        <w:tab w:val="center" w:pos="4153"/>
        <w:tab w:val="right" w:pos="8306"/>
      </w:tabs>
      <w:snapToGrid w:val="0"/>
      <w:jc w:val="left"/>
    </w:pPr>
    <w:rPr>
      <w:sz w:val="18"/>
      <w:szCs w:val="18"/>
    </w:rPr>
  </w:style>
  <w:style w:type="character" w:customStyle="1" w:styleId="a7">
    <w:name w:val="页脚字符"/>
    <w:link w:val="a6"/>
    <w:uiPriority w:val="99"/>
    <w:rsid w:val="00CB25B5"/>
    <w:rPr>
      <w:sz w:val="18"/>
      <w:szCs w:val="18"/>
    </w:rPr>
  </w:style>
  <w:style w:type="paragraph" w:customStyle="1" w:styleId="Default">
    <w:name w:val="Default"/>
    <w:uiPriority w:val="99"/>
    <w:rsid w:val="00CB25B5"/>
    <w:pPr>
      <w:widowControl w:val="0"/>
      <w:autoSpaceDE w:val="0"/>
      <w:autoSpaceDN w:val="0"/>
      <w:adjustRightInd w:val="0"/>
    </w:pPr>
    <w:rPr>
      <w:rFonts w:ascii="Times New Roman" w:hAnsi="Times New Roman"/>
      <w:color w:val="000000"/>
      <w:sz w:val="24"/>
      <w:szCs w:val="24"/>
    </w:rPr>
  </w:style>
  <w:style w:type="character" w:styleId="a8">
    <w:name w:val="Placeholder Text"/>
    <w:uiPriority w:val="99"/>
    <w:semiHidden/>
    <w:rsid w:val="00FC4901"/>
    <w:rPr>
      <w:color w:val="808080"/>
    </w:rPr>
  </w:style>
  <w:style w:type="paragraph" w:styleId="a9">
    <w:name w:val="Balloon Text"/>
    <w:basedOn w:val="a0"/>
    <w:link w:val="aa"/>
    <w:uiPriority w:val="99"/>
    <w:semiHidden/>
    <w:unhideWhenUsed/>
    <w:rsid w:val="00FA3F7C"/>
    <w:rPr>
      <w:sz w:val="18"/>
      <w:szCs w:val="18"/>
    </w:rPr>
  </w:style>
  <w:style w:type="character" w:customStyle="1" w:styleId="aa">
    <w:name w:val="批注框文本字符"/>
    <w:link w:val="a9"/>
    <w:uiPriority w:val="99"/>
    <w:semiHidden/>
    <w:rsid w:val="00FA3F7C"/>
    <w:rPr>
      <w:rFonts w:ascii="Times New Roman" w:eastAsia="宋体" w:hAnsi="Times New Roman" w:cs="Times New Roman"/>
      <w:sz w:val="18"/>
      <w:szCs w:val="18"/>
    </w:rPr>
  </w:style>
  <w:style w:type="table" w:styleId="ab">
    <w:name w:val="Table Grid"/>
    <w:basedOn w:val="a2"/>
    <w:uiPriority w:val="39"/>
    <w:rsid w:val="000A77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caption"/>
    <w:basedOn w:val="a0"/>
    <w:next w:val="a0"/>
    <w:uiPriority w:val="35"/>
    <w:unhideWhenUsed/>
    <w:qFormat/>
    <w:rsid w:val="00710790"/>
    <w:pPr>
      <w:spacing w:beforeLines="50" w:afterLines="50"/>
    </w:pPr>
    <w:rPr>
      <w:rFonts w:ascii="Calibri Light" w:eastAsia="黑体" w:hAnsi="Calibri Light"/>
      <w:sz w:val="20"/>
    </w:rPr>
  </w:style>
  <w:style w:type="paragraph" w:customStyle="1" w:styleId="a">
    <w:name w:val="定义"/>
    <w:basedOn w:val="a0"/>
    <w:next w:val="a0"/>
    <w:link w:val="Char"/>
    <w:qFormat/>
    <w:rsid w:val="00C24513"/>
    <w:pPr>
      <w:numPr>
        <w:numId w:val="2"/>
      </w:numPr>
      <w:spacing w:beforeLines="50" w:afterLines="50"/>
    </w:pPr>
    <w:rPr>
      <w:rFonts w:eastAsia="Times New Roman" w:cstheme="minorBidi"/>
      <w:i/>
      <w:sz w:val="24"/>
      <w:szCs w:val="22"/>
    </w:rPr>
  </w:style>
  <w:style w:type="character" w:customStyle="1" w:styleId="Char">
    <w:name w:val="定义 Char"/>
    <w:basedOn w:val="a1"/>
    <w:link w:val="a"/>
    <w:rsid w:val="00C24513"/>
    <w:rPr>
      <w:rFonts w:ascii="Times New Roman" w:eastAsia="Times New Roman" w:hAnsi="Times New Roman" w:cstheme="minorBidi"/>
      <w:i/>
      <w:kern w:val="2"/>
      <w:sz w:val="24"/>
      <w:szCs w:val="22"/>
    </w:rPr>
  </w:style>
  <w:style w:type="paragraph" w:styleId="ad">
    <w:name w:val="List Paragraph"/>
    <w:basedOn w:val="a0"/>
    <w:uiPriority w:val="34"/>
    <w:qFormat/>
    <w:rsid w:val="00A6050F"/>
    <w:pPr>
      <w:spacing w:beforeLines="50" w:before="50" w:afterLines="50" w:after="50"/>
      <w:ind w:firstLineChars="200" w:firstLine="420"/>
    </w:pPr>
    <w:rPr>
      <w:rFonts w:eastAsia="Times New Roman" w:cstheme="minorBidi"/>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009734-5B22-574F-B95D-965C1BD90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2110</TotalTime>
  <Pages>19</Pages>
  <Words>4797</Words>
  <Characters>27346</Characters>
  <Application>Microsoft Macintosh Word</Application>
  <DocSecurity>0</DocSecurity>
  <Lines>227</Lines>
  <Paragraphs>64</Paragraphs>
  <ScaleCrop>false</ScaleCrop>
  <HeadingPairs>
    <vt:vector size="2" baseType="variant">
      <vt:variant>
        <vt:lpstr>标题</vt:lpstr>
      </vt:variant>
      <vt:variant>
        <vt:i4>1</vt:i4>
      </vt:variant>
    </vt:vector>
  </HeadingPairs>
  <TitlesOfParts>
    <vt:vector size="1" baseType="lpstr">
      <vt:lpstr/>
    </vt:vector>
  </TitlesOfParts>
  <Company>ZJU</Company>
  <LinksUpToDate>false</LinksUpToDate>
  <CharactersWithSpaces>32079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Jinming Chen</dc:creator>
  <cp:lastModifiedBy>陈锦明</cp:lastModifiedBy>
  <cp:revision>330</cp:revision>
  <dcterms:created xsi:type="dcterms:W3CDTF">2015-07-21T04:52:00Z</dcterms:created>
  <dcterms:modified xsi:type="dcterms:W3CDTF">2016-02-03T05:02:00Z</dcterms:modified>
</cp:coreProperties>
</file>